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426"/>
        <w:gridCol w:w="5096"/>
      </w:tblGrid>
      <w:tr w:rsidR="002734CB" w14:paraId="60F92C1A" w14:textId="77777777" w:rsidTr="002734CB">
        <w:tc>
          <w:tcPr>
            <w:tcW w:w="4261" w:type="dxa"/>
          </w:tcPr>
          <w:p w14:paraId="68EDF4DB" w14:textId="77777777" w:rsidR="002734CB" w:rsidRPr="002734CB" w:rsidRDefault="002734CB" w:rsidP="002734CB">
            <w:pPr>
              <w:jc w:val="center"/>
              <w:rPr>
                <w:b/>
              </w:rPr>
            </w:pPr>
            <w:bookmarkStart w:id="0" w:name="_GoBack"/>
            <w:bookmarkEnd w:id="0"/>
            <w:r w:rsidRPr="002734CB">
              <w:rPr>
                <w:rFonts w:hint="eastAsia"/>
                <w:b/>
              </w:rPr>
              <w:t>优化要求</w:t>
            </w:r>
          </w:p>
        </w:tc>
        <w:tc>
          <w:tcPr>
            <w:tcW w:w="4261" w:type="dxa"/>
          </w:tcPr>
          <w:p w14:paraId="0BD762E2" w14:textId="77777777" w:rsidR="002734CB" w:rsidRPr="002734CB" w:rsidRDefault="002734CB" w:rsidP="002734CB">
            <w:pPr>
              <w:jc w:val="center"/>
              <w:rPr>
                <w:b/>
              </w:rPr>
            </w:pPr>
            <w:r w:rsidRPr="002734CB">
              <w:rPr>
                <w:rFonts w:hint="eastAsia"/>
                <w:b/>
              </w:rPr>
              <w:t>备选方案</w:t>
            </w:r>
          </w:p>
        </w:tc>
      </w:tr>
      <w:tr w:rsidR="002734CB" w14:paraId="0905CAC9" w14:textId="77777777" w:rsidTr="002734CB">
        <w:tc>
          <w:tcPr>
            <w:tcW w:w="4261" w:type="dxa"/>
          </w:tcPr>
          <w:p w14:paraId="521DBD88" w14:textId="77777777" w:rsidR="002734CB" w:rsidRDefault="002734CB" w:rsidP="002734CB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1"/>
            <w:r>
              <w:rPr>
                <w:rFonts w:hint="eastAsia"/>
              </w:rPr>
              <w:t>去掉中老年品牌</w:t>
            </w:r>
            <w:commentRangeEnd w:id="1"/>
            <w:r w:rsidR="00B21540">
              <w:rPr>
                <w:rStyle w:val="CommentReference"/>
              </w:rPr>
              <w:commentReference w:id="1"/>
            </w:r>
          </w:p>
        </w:tc>
        <w:tc>
          <w:tcPr>
            <w:tcW w:w="4261" w:type="dxa"/>
          </w:tcPr>
          <w:p w14:paraId="59FCED4F" w14:textId="77777777" w:rsidR="002734CB" w:rsidRDefault="002734CB" w:rsidP="002734CB">
            <w:pPr>
              <w:pStyle w:val="ListParagraph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增加用户表</w:t>
            </w:r>
          </w:p>
          <w:p w14:paraId="5728E6E9" w14:textId="77777777" w:rsidR="00EF135A" w:rsidRDefault="00EF135A" w:rsidP="002734CB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从</w:t>
            </w:r>
            <w:r w:rsidRPr="00EF135A">
              <w:t>vipdm.dm_vip_user_gender_age</w:t>
            </w:r>
            <w:r>
              <w:rPr>
                <w:rFonts w:hint="eastAsia"/>
              </w:rPr>
              <w:t>中提取重要信息</w:t>
            </w:r>
            <w:r>
              <w:rPr>
                <w:rFonts w:hint="eastAsia"/>
              </w:rPr>
              <w:t>user_id, gender, age, group_age</w:t>
            </w:r>
            <w:r>
              <w:rPr>
                <w:rFonts w:hint="eastAsia"/>
              </w:rPr>
              <w:t>；</w:t>
            </w:r>
          </w:p>
          <w:p w14:paraId="572F521C" w14:textId="77777777" w:rsidR="002734CB" w:rsidRDefault="00EF135A" w:rsidP="002734CB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暂考虑</w:t>
            </w:r>
            <w:r>
              <w:rPr>
                <w:rFonts w:hint="eastAsia"/>
              </w:rPr>
              <w:t>70s, 80s, 90s, 95s</w:t>
            </w:r>
          </w:p>
          <w:p w14:paraId="4D6DD15D" w14:textId="77777777" w:rsidR="00675FC6" w:rsidRDefault="00EF135A" w:rsidP="00675FC6">
            <w:pPr>
              <w:pStyle w:val="ListParagraph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user_id</w:t>
            </w:r>
            <w:r>
              <w:rPr>
                <w:rFonts w:hint="eastAsia"/>
              </w:rPr>
              <w:t>，</w:t>
            </w:r>
            <w:r w:rsidR="002734CB">
              <w:rPr>
                <w:rFonts w:hint="eastAsia"/>
              </w:rPr>
              <w:t>与商品表和用户</w:t>
            </w:r>
            <w:r w:rsidR="002734CB">
              <w:rPr>
                <w:rFonts w:hint="eastAsia"/>
              </w:rPr>
              <w:t>*</w:t>
            </w:r>
            <w:r w:rsidR="002734CB">
              <w:rPr>
                <w:rFonts w:hint="eastAsia"/>
              </w:rPr>
              <w:t>商品表进行合并</w:t>
            </w:r>
          </w:p>
        </w:tc>
      </w:tr>
      <w:tr w:rsidR="002734CB" w14:paraId="77071344" w14:textId="77777777" w:rsidTr="002734CB">
        <w:tc>
          <w:tcPr>
            <w:tcW w:w="4261" w:type="dxa"/>
          </w:tcPr>
          <w:p w14:paraId="3E412702" w14:textId="77777777" w:rsidR="002734CB" w:rsidRDefault="002734CB" w:rsidP="002734CB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2"/>
            <w:r>
              <w:rPr>
                <w:rFonts w:hint="eastAsia"/>
              </w:rPr>
              <w:t>跨性别的推荐调性太大要调优</w:t>
            </w:r>
            <w:commentRangeEnd w:id="2"/>
            <w:r w:rsidR="00B21540">
              <w:rPr>
                <w:rStyle w:val="CommentReference"/>
              </w:rPr>
              <w:commentReference w:id="2"/>
            </w:r>
          </w:p>
        </w:tc>
        <w:tc>
          <w:tcPr>
            <w:tcW w:w="4261" w:type="dxa"/>
          </w:tcPr>
          <w:p w14:paraId="64825516" w14:textId="77777777" w:rsidR="002734CB" w:rsidRDefault="00EF135A" w:rsidP="00EF135A">
            <w:r>
              <w:rPr>
                <w:rFonts w:hint="eastAsia"/>
              </w:rPr>
              <w:t>？</w:t>
            </w:r>
          </w:p>
        </w:tc>
      </w:tr>
      <w:tr w:rsidR="002734CB" w14:paraId="2A3C3CD9" w14:textId="77777777" w:rsidTr="002734CB">
        <w:tc>
          <w:tcPr>
            <w:tcW w:w="4261" w:type="dxa"/>
          </w:tcPr>
          <w:p w14:paraId="657B1595" w14:textId="77777777" w:rsidR="002734CB" w:rsidRDefault="002734CB" w:rsidP="002734CB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3"/>
            <w:r>
              <w:rPr>
                <w:rFonts w:hint="eastAsia"/>
              </w:rPr>
              <w:t>品牌推荐太集中，建议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个不要超过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个同品牌</w:t>
            </w:r>
            <w:commentRangeEnd w:id="3"/>
            <w:r w:rsidR="00B21540">
              <w:rPr>
                <w:rStyle w:val="CommentReference"/>
              </w:rPr>
              <w:commentReference w:id="3"/>
            </w:r>
          </w:p>
        </w:tc>
        <w:tc>
          <w:tcPr>
            <w:tcW w:w="4261" w:type="dxa"/>
          </w:tcPr>
          <w:p w14:paraId="3DF7D4F6" w14:textId="77777777" w:rsidR="002734CB" w:rsidRDefault="002734CB" w:rsidP="002734CB">
            <w:pPr>
              <w:pStyle w:val="ListParagraph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在</w:t>
            </w:r>
            <w:r w:rsidRPr="002734CB">
              <w:t>temp_ds.lh_ite</w:t>
            </w:r>
            <w:r>
              <w:t>mcf_online_wom_sample_info_</w:t>
            </w:r>
            <w:r>
              <w:rPr>
                <w:rFonts w:hint="eastAsia"/>
              </w:rPr>
              <w:t>20180619</w:t>
            </w:r>
            <w:r>
              <w:rPr>
                <w:rFonts w:hint="eastAsia"/>
              </w:rPr>
              <w:t>中，增加</w:t>
            </w:r>
            <w:r>
              <w:rPr>
                <w:rFonts w:hint="eastAsia"/>
              </w:rPr>
              <w:t>brand_store_sn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brand_store_name</w:t>
            </w:r>
          </w:p>
          <w:p w14:paraId="67B1C76B" w14:textId="77777777" w:rsidR="002734CB" w:rsidRPr="002734CB" w:rsidRDefault="002734CB" w:rsidP="002734CB">
            <w:pPr>
              <w:pStyle w:val="ListParagraph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TOP-N</w:t>
            </w:r>
            <w:r>
              <w:rPr>
                <w:rFonts w:hint="eastAsia"/>
              </w:rPr>
              <w:t>推荐时，按余弦相似度排序时，限定品牌完全相同个数</w:t>
            </w:r>
          </w:p>
        </w:tc>
      </w:tr>
      <w:tr w:rsidR="002734CB" w14:paraId="16C7DE18" w14:textId="77777777" w:rsidTr="002734CB">
        <w:tc>
          <w:tcPr>
            <w:tcW w:w="4261" w:type="dxa"/>
          </w:tcPr>
          <w:p w14:paraId="63F716AA" w14:textId="77777777" w:rsidR="002734CB" w:rsidRDefault="00EF135A" w:rsidP="002734CB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4"/>
            <w:r>
              <w:rPr>
                <w:rFonts w:hint="eastAsia"/>
              </w:rPr>
              <w:t>去掉不应季商品</w:t>
            </w:r>
            <w:commentRangeEnd w:id="4"/>
            <w:r w:rsidR="001D455B">
              <w:rPr>
                <w:rStyle w:val="CommentReference"/>
              </w:rPr>
              <w:commentReference w:id="4"/>
            </w:r>
          </w:p>
        </w:tc>
        <w:tc>
          <w:tcPr>
            <w:tcW w:w="4261" w:type="dxa"/>
          </w:tcPr>
          <w:p w14:paraId="192D5CB0" w14:textId="77777777" w:rsidR="002734CB" w:rsidDel="00F26F85" w:rsidRDefault="00EF135A" w:rsidP="00EF135A">
            <w:pPr>
              <w:rPr>
                <w:del w:id="5" w:author="兰后[运营中心]" w:date="2018-07-02T09:26:00Z"/>
              </w:rPr>
            </w:pPr>
            <w:del w:id="6" w:author="兰后[运营中心]" w:date="2018-07-02T09:26:00Z">
              <w:r w:rsidDel="00F26F85">
                <w:rPr>
                  <w:rFonts w:hint="eastAsia"/>
                </w:rPr>
                <w:delText xml:space="preserve">PLAN-A: </w:delText>
              </w:r>
              <w:r w:rsidDel="00F26F85">
                <w:rPr>
                  <w:rFonts w:hint="eastAsia"/>
                </w:rPr>
                <w:delText>直接在筛选商品时筛选近</w:delText>
              </w:r>
              <w:r w:rsidDel="00F26F85">
                <w:rPr>
                  <w:rFonts w:hint="eastAsia"/>
                </w:rPr>
                <w:delText>3</w:delText>
              </w:r>
              <w:r w:rsidDel="00F26F85">
                <w:rPr>
                  <w:rFonts w:hint="eastAsia"/>
                </w:rPr>
                <w:delText>或</w:delText>
              </w:r>
              <w:r w:rsidDel="00F26F85">
                <w:rPr>
                  <w:rFonts w:hint="eastAsia"/>
                </w:rPr>
                <w:delText>4</w:delText>
              </w:r>
              <w:r w:rsidDel="00F26F85">
                <w:rPr>
                  <w:rFonts w:hint="eastAsia"/>
                </w:rPr>
                <w:delText>个月内的商品</w:delText>
              </w:r>
            </w:del>
            <w:ins w:id="7" w:author="兰后[运营中心]" w:date="2018-07-02T09:26:00Z">
              <w:r w:rsidR="00F26F85">
                <w:rPr>
                  <w:rFonts w:hint="eastAsia"/>
                </w:rPr>
                <w:t xml:space="preserve"> </w:t>
              </w:r>
              <w:r w:rsidR="00F26F85">
                <w:rPr>
                  <w:rFonts w:hint="eastAsia"/>
                </w:rPr>
                <w:t>可能有些商品不随季节变化。</w:t>
              </w:r>
            </w:ins>
          </w:p>
          <w:p w14:paraId="7C49991C" w14:textId="77777777" w:rsidR="00EF135A" w:rsidRDefault="00EF135A" w:rsidP="00EF135A">
            <w:r>
              <w:rPr>
                <w:rFonts w:hint="eastAsia"/>
              </w:rPr>
              <w:t>PLAN-B: vipdm.dm_trd_order_goods</w:t>
            </w:r>
            <w:r>
              <w:rPr>
                <w:rFonts w:hint="eastAsia"/>
              </w:rPr>
              <w:t>里构造季节标签：</w:t>
            </w:r>
            <w:r>
              <w:rPr>
                <w:rFonts w:hint="eastAsia"/>
              </w:rPr>
              <w:t xml:space="preserve">spring, summer, autumn, winter </w:t>
            </w:r>
          </w:p>
          <w:p w14:paraId="2E83CAD3" w14:textId="77777777" w:rsidR="00EF135A" w:rsidRDefault="00EF135A" w:rsidP="00EF135A">
            <w:pPr>
              <w:rPr>
                <w:ins w:id="8" w:author="兰后[运营中心]" w:date="2018-07-02T09:25:00Z"/>
              </w:rPr>
            </w:pPr>
            <w:r>
              <w:rPr>
                <w:rFonts w:hint="eastAsia"/>
              </w:rPr>
              <w:t xml:space="preserve">PLAN-C: ct3_season_flag </w:t>
            </w:r>
            <w:r>
              <w:rPr>
                <w:rFonts w:hint="eastAsia"/>
              </w:rPr>
              <w:t>平季、淡季、旺季</w:t>
            </w:r>
          </w:p>
          <w:p w14:paraId="1108B9AD" w14:textId="77777777" w:rsidR="00F26F85" w:rsidRPr="00F26F85" w:rsidRDefault="00F26F85" w:rsidP="00EF135A">
            <w:ins w:id="9" w:author="兰后[运营中心]" w:date="2018-07-02T09:25:00Z">
              <w:r>
                <w:rPr>
                  <w:rFonts w:hint="eastAsia"/>
                </w:rPr>
                <w:t>反季节标签，但需要考虑的是商品覆盖可能很小，所以用去除比较好。</w:t>
              </w:r>
            </w:ins>
          </w:p>
        </w:tc>
      </w:tr>
      <w:tr w:rsidR="002734CB" w14:paraId="5D2EDAC4" w14:textId="77777777" w:rsidTr="002734CB">
        <w:tc>
          <w:tcPr>
            <w:tcW w:w="4261" w:type="dxa"/>
          </w:tcPr>
          <w:p w14:paraId="0C9FF3B2" w14:textId="77777777" w:rsidR="002734CB" w:rsidRDefault="00EF135A" w:rsidP="002734CB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10"/>
            <w:r>
              <w:rPr>
                <w:rFonts w:hint="eastAsia"/>
              </w:rPr>
              <w:t>去掉内衣、袜子等调性不高品类</w:t>
            </w:r>
            <w:commentRangeEnd w:id="10"/>
            <w:r w:rsidR="00A86AC1">
              <w:rPr>
                <w:rStyle w:val="CommentReference"/>
              </w:rPr>
              <w:commentReference w:id="10"/>
            </w:r>
          </w:p>
        </w:tc>
        <w:tc>
          <w:tcPr>
            <w:tcW w:w="4261" w:type="dxa"/>
          </w:tcPr>
          <w:p w14:paraId="6F54B73F" w14:textId="77777777" w:rsidR="002734CB" w:rsidRDefault="00385F30" w:rsidP="00EF135A">
            <w:r w:rsidRPr="00385F30">
              <w:t>ct1_id</w:t>
            </w:r>
          </w:p>
          <w:p w14:paraId="2006E5F2" w14:textId="77777777" w:rsidR="0008605E" w:rsidRDefault="0008605E" w:rsidP="00C1354F">
            <w:pPr>
              <w:pStyle w:val="ListParagraph"/>
              <w:numPr>
                <w:ilvl w:val="0"/>
                <w:numId w:val="10"/>
              </w:numPr>
              <w:ind w:firstLineChars="0"/>
            </w:pPr>
            <w:r w:rsidRPr="0008605E">
              <w:rPr>
                <w:rFonts w:hint="eastAsia"/>
              </w:rPr>
              <w:t>基于商务品牌等级表和部类</w:t>
            </w:r>
            <w:r w:rsidRPr="0008605E">
              <w:rPr>
                <w:rFonts w:hint="eastAsia"/>
              </w:rPr>
              <w:t>-</w:t>
            </w:r>
            <w:r w:rsidRPr="0008605E">
              <w:rPr>
                <w:rFonts w:hint="eastAsia"/>
              </w:rPr>
              <w:t>品类映射关系，找出所有重点调性品牌</w:t>
            </w:r>
            <w:r w:rsidRPr="0008605E">
              <w:rPr>
                <w:rFonts w:hint="eastAsia"/>
              </w:rPr>
              <w:t>-</w:t>
            </w:r>
            <w:r w:rsidRPr="0008605E">
              <w:rPr>
                <w:rFonts w:hint="eastAsia"/>
              </w:rPr>
              <w:t>一级品类</w:t>
            </w:r>
            <w:r w:rsidRPr="0008605E">
              <w:rPr>
                <w:rFonts w:hint="eastAsia"/>
              </w:rPr>
              <w:t>-</w:t>
            </w:r>
            <w:r w:rsidRPr="0008605E">
              <w:rPr>
                <w:rFonts w:hint="eastAsia"/>
              </w:rPr>
              <w:t>等级</w:t>
            </w:r>
            <w:r>
              <w:rPr>
                <w:rFonts w:hint="eastAsia"/>
              </w:rPr>
              <w:t>?</w:t>
            </w:r>
            <w:r w:rsidR="00C1354F">
              <w:rPr>
                <w:rFonts w:hint="eastAsia"/>
              </w:rPr>
              <w:t>(</w:t>
            </w:r>
            <w:r w:rsidR="00C1354F">
              <w:rPr>
                <w:rFonts w:hint="eastAsia"/>
              </w:rPr>
              <w:t>相似品牌中的代码</w:t>
            </w:r>
            <w:r w:rsidR="00C1354F">
              <w:rPr>
                <w:rFonts w:hint="eastAsia"/>
              </w:rPr>
              <w:t>)</w:t>
            </w:r>
          </w:p>
          <w:p w14:paraId="43B04AB5" w14:textId="77777777" w:rsidR="00C1354F" w:rsidRPr="00EF135A" w:rsidRDefault="00C1354F" w:rsidP="00C1354F">
            <w:pPr>
              <w:pStyle w:val="ListParagraph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直接找出特定商品品类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进行筛除</w:t>
            </w:r>
          </w:p>
        </w:tc>
      </w:tr>
      <w:tr w:rsidR="002734CB" w14:paraId="44067CBC" w14:textId="77777777" w:rsidTr="002734CB">
        <w:tc>
          <w:tcPr>
            <w:tcW w:w="4261" w:type="dxa"/>
          </w:tcPr>
          <w:p w14:paraId="698B8950" w14:textId="77777777" w:rsidR="002734CB" w:rsidRDefault="00EF135A" w:rsidP="00EF135A">
            <w:pPr>
              <w:pStyle w:val="ListParagraph"/>
              <w:numPr>
                <w:ilvl w:val="0"/>
                <w:numId w:val="1"/>
              </w:numPr>
              <w:ind w:firstLineChars="0"/>
            </w:pPr>
            <w:commentRangeStart w:id="11"/>
            <w:r>
              <w:rPr>
                <w:rFonts w:hint="eastAsia"/>
              </w:rPr>
              <w:t>曝光</w:t>
            </w:r>
            <w:commentRangeEnd w:id="11"/>
            <w:r w:rsidR="00491304">
              <w:rPr>
                <w:rStyle w:val="CommentReference"/>
              </w:rPr>
              <w:commentReference w:id="11"/>
            </w:r>
            <w:r>
              <w:rPr>
                <w:rFonts w:hint="eastAsia"/>
              </w:rPr>
              <w:t>与转化率</w:t>
            </w:r>
          </w:p>
        </w:tc>
        <w:tc>
          <w:tcPr>
            <w:tcW w:w="4261" w:type="dxa"/>
          </w:tcPr>
          <w:p w14:paraId="291FA26C" w14:textId="77777777" w:rsidR="002734CB" w:rsidRDefault="00EF135A" w:rsidP="00EF135A">
            <w:r>
              <w:rPr>
                <w:rFonts w:hint="eastAsia"/>
              </w:rPr>
              <w:t>sum(</w:t>
            </w:r>
            <w:r>
              <w:t>uv</w:t>
            </w:r>
            <w:r>
              <w:rPr>
                <w:rFonts w:hint="eastAsia"/>
              </w:rPr>
              <w:t>)</w:t>
            </w:r>
            <w:r>
              <w:t xml:space="preserve">, </w:t>
            </w:r>
            <w:r>
              <w:rPr>
                <w:rFonts w:hint="eastAsia"/>
              </w:rPr>
              <w:t>sum(</w:t>
            </w:r>
            <w:r>
              <w:t>impress_uv</w:t>
            </w:r>
            <w:r>
              <w:rPr>
                <w:rFonts w:hint="eastAsia"/>
              </w:rPr>
              <w:t>)</w:t>
            </w:r>
            <w:r>
              <w:t xml:space="preserve">, </w:t>
            </w:r>
          </w:p>
          <w:p w14:paraId="3DA6D357" w14:textId="77777777" w:rsidR="00EF135A" w:rsidRPr="00EF135A" w:rsidRDefault="00EF135A" w:rsidP="00EF135A">
            <w:r>
              <w:rPr>
                <w:rFonts w:hint="eastAsia"/>
              </w:rPr>
              <w:t>coalesce(sum(uv)/sum(impress_uv),0) as ctr</w:t>
            </w:r>
          </w:p>
        </w:tc>
      </w:tr>
    </w:tbl>
    <w:p w14:paraId="47EC00C1" w14:textId="77777777" w:rsidR="00105603" w:rsidRDefault="001E03FF"/>
    <w:p w14:paraId="43E5B864" w14:textId="77777777" w:rsidR="0008605E" w:rsidRDefault="00EF135A" w:rsidP="00AD7673">
      <w:r w:rsidRPr="00831CC1">
        <w:rPr>
          <w:rFonts w:hint="eastAsia"/>
          <w:b/>
        </w:rPr>
        <w:t>存在问题</w:t>
      </w:r>
      <w:r w:rsidR="0008605E">
        <w:rPr>
          <w:rFonts w:hint="eastAsia"/>
        </w:rPr>
        <w:t>：</w:t>
      </w:r>
    </w:p>
    <w:p w14:paraId="5EDFAAB8" w14:textId="77777777" w:rsidR="00EF135A" w:rsidRDefault="0008605E" w:rsidP="00AD7673">
      <w:r>
        <w:rPr>
          <w:rFonts w:hint="eastAsia"/>
        </w:rPr>
        <w:t xml:space="preserve">1. </w:t>
      </w:r>
      <w:r>
        <w:rPr>
          <w:rFonts w:hint="eastAsia"/>
        </w:rPr>
        <w:t>跨性别调优</w:t>
      </w:r>
      <w:r w:rsidR="00EF135A">
        <w:rPr>
          <w:rFonts w:hint="eastAsia"/>
        </w:rPr>
        <w:t>。</w:t>
      </w:r>
    </w:p>
    <w:p w14:paraId="45A53F3E" w14:textId="77777777" w:rsidR="0008605E" w:rsidRPr="0008605E" w:rsidRDefault="00385F30" w:rsidP="00385F30">
      <w:pPr>
        <w:jc w:val="left"/>
      </w:pPr>
      <w:r>
        <w:rPr>
          <w:rFonts w:hint="eastAsia"/>
        </w:rPr>
        <w:t xml:space="preserve">2. </w:t>
      </w:r>
      <w:r>
        <w:rPr>
          <w:rFonts w:hint="eastAsia"/>
        </w:rPr>
        <w:t>衡量调性</w:t>
      </w:r>
      <w:r>
        <w:rPr>
          <w:rFonts w:hint="eastAsia"/>
        </w:rPr>
        <w:t>:</w:t>
      </w:r>
      <w:r w:rsidR="0008605E">
        <w:rPr>
          <w:rFonts w:hint="eastAsia"/>
        </w:rPr>
        <w:t>参考相似品牌代码中</w:t>
      </w:r>
      <w:r w:rsidR="00B54DE2">
        <w:rPr>
          <w:rFonts w:hint="eastAsia"/>
        </w:rPr>
        <w:t>，寻找重要调性商品品类时，</w:t>
      </w:r>
      <w:r w:rsidR="0008605E" w:rsidRPr="0008605E">
        <w:t>vipmodel.fzs_push_ct1_department_link</w:t>
      </w:r>
      <w:r w:rsidR="0008605E">
        <w:rPr>
          <w:rFonts w:hint="eastAsia"/>
        </w:rPr>
        <w:t>不存在</w:t>
      </w:r>
      <w:r w:rsidR="00B54DE2">
        <w:rPr>
          <w:rFonts w:hint="eastAsia"/>
        </w:rPr>
        <w:t>。</w:t>
      </w:r>
    </w:p>
    <w:p w14:paraId="6F7804AA" w14:textId="77777777" w:rsidR="00AD7673" w:rsidRDefault="00AD7673" w:rsidP="00831CC1">
      <w:r w:rsidRPr="00831CC1">
        <w:rPr>
          <w:rFonts w:hint="eastAsia"/>
          <w:b/>
        </w:rPr>
        <w:t>用户体验</w:t>
      </w:r>
      <w:r>
        <w:rPr>
          <w:rFonts w:hint="eastAsia"/>
        </w:rPr>
        <w:t>：</w:t>
      </w:r>
      <w:commentRangeStart w:id="12"/>
      <w:r>
        <w:rPr>
          <w:rFonts w:hint="eastAsia"/>
        </w:rPr>
        <w:t>（淘宝发现高颜值好物）利用近期浏览的品牌与品类进行相似扩散。</w:t>
      </w:r>
      <w:commentRangeEnd w:id="12"/>
      <w:r w:rsidR="00B21540">
        <w:rPr>
          <w:rStyle w:val="CommentReference"/>
        </w:rPr>
        <w:commentReference w:id="12"/>
      </w:r>
    </w:p>
    <w:p w14:paraId="6A57D11C" w14:textId="77777777" w:rsidR="000150F0" w:rsidRDefault="00AD7673" w:rsidP="00C93819">
      <w:r>
        <w:rPr>
          <w:rFonts w:hint="eastAsia"/>
        </w:rPr>
        <w:t>考虑到</w:t>
      </w:r>
      <w:r>
        <w:rPr>
          <w:rFonts w:hint="eastAsia"/>
        </w:rPr>
        <w:t>view2buy</w:t>
      </w:r>
      <w:r>
        <w:rPr>
          <w:rFonts w:hint="eastAsia"/>
        </w:rPr>
        <w:t>的问题，可以参考</w:t>
      </w:r>
      <w:r>
        <w:rPr>
          <w:rFonts w:hint="eastAsia"/>
        </w:rPr>
        <w:t xml:space="preserve">sum(pv+is_add_cart+is_goods_like) as view </w:t>
      </w:r>
      <w:r>
        <w:rPr>
          <w:rFonts w:hint="eastAsia"/>
        </w:rPr>
        <w:t>作为特征</w:t>
      </w:r>
      <w:r>
        <w:rPr>
          <w:rFonts w:hint="eastAsia"/>
        </w:rPr>
        <w:t>?</w:t>
      </w:r>
    </w:p>
    <w:p w14:paraId="45FE19FB" w14:textId="77777777" w:rsidR="00675FC6" w:rsidRDefault="00675FC6">
      <w:pPr>
        <w:widowControl/>
        <w:jc w:val="left"/>
      </w:pPr>
      <w:r>
        <w:br w:type="page"/>
      </w:r>
    </w:p>
    <w:tbl>
      <w:tblPr>
        <w:tblStyle w:val="TableGrid"/>
        <w:tblW w:w="8330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42"/>
        <w:gridCol w:w="7088"/>
      </w:tblGrid>
      <w:tr w:rsidR="00675FC6" w14:paraId="2B5049E1" w14:textId="77777777" w:rsidTr="004B315D">
        <w:tc>
          <w:tcPr>
            <w:tcW w:w="1242" w:type="dxa"/>
          </w:tcPr>
          <w:p w14:paraId="403780DC" w14:textId="77777777" w:rsidR="00675FC6" w:rsidRDefault="00675FC6" w:rsidP="00675FC6">
            <w:pPr>
              <w:jc w:val="center"/>
            </w:pPr>
            <w:r>
              <w:rPr>
                <w:rFonts w:hint="eastAsia"/>
              </w:rPr>
              <w:t>优化要求</w:t>
            </w:r>
          </w:p>
        </w:tc>
        <w:tc>
          <w:tcPr>
            <w:tcW w:w="7088" w:type="dxa"/>
          </w:tcPr>
          <w:p w14:paraId="2C57471F" w14:textId="77777777" w:rsidR="00675FC6" w:rsidRDefault="00675FC6" w:rsidP="00C31587">
            <w:pPr>
              <w:ind w:rightChars="285" w:right="598"/>
              <w:jc w:val="center"/>
            </w:pPr>
            <w:r>
              <w:rPr>
                <w:rFonts w:hint="eastAsia"/>
              </w:rPr>
              <w:t>实施方案</w:t>
            </w:r>
          </w:p>
        </w:tc>
      </w:tr>
      <w:tr w:rsidR="00675FC6" w14:paraId="677F4AED" w14:textId="77777777" w:rsidTr="004B315D">
        <w:tc>
          <w:tcPr>
            <w:tcW w:w="1242" w:type="dxa"/>
          </w:tcPr>
          <w:p w14:paraId="422EF981" w14:textId="77777777" w:rsidR="00675FC6" w:rsidRDefault="00675FC6" w:rsidP="00675FC6">
            <w:pPr>
              <w:pStyle w:val="ListParagraph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去掉中老年品牌</w:t>
            </w:r>
            <w:r>
              <w:rPr>
                <w:rFonts w:hint="eastAsia"/>
              </w:rPr>
              <w:t xml:space="preserve"> </w:t>
            </w:r>
          </w:p>
          <w:p w14:paraId="1F26AF9E" w14:textId="77777777" w:rsidR="00675FC6" w:rsidRDefault="00675FC6" w:rsidP="00675FC6"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关键在于“中老年品牌”的定义。因其不只是由用户群体年龄情况决定，还有可能与地域和性别有关</w:t>
            </w:r>
          </w:p>
        </w:tc>
        <w:tc>
          <w:tcPr>
            <w:tcW w:w="7088" w:type="dxa"/>
          </w:tcPr>
          <w:p w14:paraId="2A2C0D80" w14:textId="77777777" w:rsidR="00675FC6" w:rsidRDefault="00675FC6" w:rsidP="00C31587">
            <w:pPr>
              <w:pStyle w:val="ListParagraph"/>
              <w:numPr>
                <w:ilvl w:val="0"/>
                <w:numId w:val="12"/>
              </w:numPr>
              <w:ind w:rightChars="285" w:right="598" w:firstLineChars="0"/>
            </w:pPr>
            <w:r>
              <w:rPr>
                <w:rFonts w:hint="eastAsia"/>
              </w:rPr>
              <w:t>对比蔡菁提供</w:t>
            </w:r>
            <w:r>
              <w:rPr>
                <w:rFonts w:hint="eastAsia"/>
              </w:rPr>
              <w:t>25</w:t>
            </w:r>
            <w:r>
              <w:rPr>
                <w:rFonts w:hint="eastAsia"/>
              </w:rPr>
              <w:t>个“中老年品牌”和总体按</w:t>
            </w:r>
            <w:r>
              <w:rPr>
                <w:rFonts w:hint="eastAsia"/>
              </w:rPr>
              <w:t>1%</w:t>
            </w:r>
            <w:r>
              <w:rPr>
                <w:rFonts w:hint="eastAsia"/>
              </w:rPr>
              <w:t>随机抽样后的样本进行数据可视化：查看</w:t>
            </w:r>
            <w:r>
              <w:rPr>
                <w:rFonts w:hint="eastAsia"/>
              </w:rPr>
              <w:t xml:space="preserve">gender(2),age(6),bigarea(5) </w:t>
            </w:r>
            <w:r>
              <w:rPr>
                <w:rFonts w:hint="eastAsia"/>
              </w:rPr>
              <w:t>的分布图。</w:t>
            </w:r>
          </w:p>
          <w:p w14:paraId="770EBDD0" w14:textId="77777777" w:rsidR="00B67098" w:rsidRDefault="006D3CEF" w:rsidP="00B67098">
            <w:pPr>
              <w:ind w:rightChars="285" w:right="598"/>
            </w:pPr>
            <w:r>
              <w:rPr>
                <w:noProof/>
              </w:rPr>
              <w:drawing>
                <wp:inline distT="0" distB="0" distL="0" distR="0" wp14:anchorId="09FA02AC" wp14:editId="57452C17">
                  <wp:extent cx="4543425" cy="505777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505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4DE5C" w14:textId="77777777" w:rsidR="00B67098" w:rsidRDefault="00B67098" w:rsidP="00B67098">
            <w:pPr>
              <w:ind w:rightChars="285" w:right="598"/>
            </w:pPr>
          </w:p>
          <w:p w14:paraId="69232465" w14:textId="77777777" w:rsidR="00B67098" w:rsidRDefault="00B67098" w:rsidP="00B67098">
            <w:pPr>
              <w:ind w:rightChars="285" w:right="598"/>
            </w:pPr>
          </w:p>
          <w:p w14:paraId="043820A5" w14:textId="77777777" w:rsidR="00B67098" w:rsidRDefault="00B67098" w:rsidP="00B67098">
            <w:pPr>
              <w:ind w:rightChars="285" w:right="598"/>
            </w:pPr>
          </w:p>
          <w:p w14:paraId="78490745" w14:textId="77777777" w:rsidR="00B67098" w:rsidRDefault="00B67098" w:rsidP="00B67098">
            <w:pPr>
              <w:ind w:rightChars="285" w:right="598"/>
            </w:pPr>
          </w:p>
          <w:p w14:paraId="24A8DE26" w14:textId="77777777" w:rsidR="00B67098" w:rsidRDefault="00B67098" w:rsidP="00B67098">
            <w:pPr>
              <w:ind w:rightChars="285" w:right="598"/>
            </w:pPr>
          </w:p>
          <w:p w14:paraId="7D5F29D9" w14:textId="77777777" w:rsidR="00B67098" w:rsidRDefault="00B67098" w:rsidP="00B67098">
            <w:pPr>
              <w:ind w:rightChars="285" w:right="598"/>
            </w:pPr>
          </w:p>
          <w:p w14:paraId="46D56610" w14:textId="77777777" w:rsidR="00B67098" w:rsidRDefault="00B67098" w:rsidP="00B67098">
            <w:pPr>
              <w:ind w:rightChars="285" w:right="598"/>
            </w:pPr>
          </w:p>
          <w:p w14:paraId="03B953F3" w14:textId="77777777" w:rsidR="00B67098" w:rsidRDefault="00B67098" w:rsidP="00B67098">
            <w:pPr>
              <w:ind w:rightChars="285" w:right="598"/>
            </w:pPr>
          </w:p>
          <w:p w14:paraId="77D64679" w14:textId="77777777" w:rsidR="00B67098" w:rsidRDefault="00B67098" w:rsidP="00B67098">
            <w:pPr>
              <w:ind w:rightChars="285" w:right="598"/>
            </w:pPr>
          </w:p>
          <w:p w14:paraId="725A8ECF" w14:textId="77777777" w:rsidR="00B67098" w:rsidRDefault="00B67098" w:rsidP="00B67098">
            <w:pPr>
              <w:ind w:rightChars="285" w:right="598"/>
            </w:pPr>
          </w:p>
          <w:p w14:paraId="172588F9" w14:textId="77777777" w:rsidR="00B67098" w:rsidRDefault="00B67098" w:rsidP="00B67098">
            <w:pPr>
              <w:ind w:rightChars="285" w:right="598"/>
            </w:pPr>
          </w:p>
          <w:p w14:paraId="16046FFB" w14:textId="77777777" w:rsidR="00B67098" w:rsidRDefault="00B67098" w:rsidP="00B67098">
            <w:pPr>
              <w:ind w:rightChars="285" w:right="598"/>
            </w:pPr>
          </w:p>
          <w:p w14:paraId="4348BA83" w14:textId="77777777" w:rsidR="00B67098" w:rsidRDefault="00B67098" w:rsidP="00B67098">
            <w:pPr>
              <w:ind w:rightChars="285" w:right="598"/>
            </w:pPr>
          </w:p>
          <w:p w14:paraId="5828149F" w14:textId="77777777" w:rsidR="00B67098" w:rsidRDefault="00B67098" w:rsidP="00B67098">
            <w:pPr>
              <w:ind w:rightChars="285" w:right="598"/>
            </w:pPr>
          </w:p>
          <w:p w14:paraId="14ABFA38" w14:textId="77777777" w:rsidR="00B67098" w:rsidRDefault="00B67098" w:rsidP="00B67098">
            <w:pPr>
              <w:ind w:rightChars="285" w:right="598"/>
            </w:pPr>
          </w:p>
          <w:p w14:paraId="24AB03BF" w14:textId="77777777" w:rsidR="00B67098" w:rsidRPr="00B67098" w:rsidRDefault="00B67098" w:rsidP="00B67098">
            <w:pPr>
              <w:pStyle w:val="ListParagraph"/>
              <w:numPr>
                <w:ilvl w:val="0"/>
                <w:numId w:val="12"/>
              </w:numPr>
              <w:ind w:rightChars="285" w:right="598" w:firstLineChars="0"/>
            </w:pPr>
            <w:r>
              <w:rPr>
                <w:rFonts w:hint="eastAsia"/>
              </w:rPr>
              <w:t>计算用户年龄在</w:t>
            </w:r>
            <w:r>
              <w:rPr>
                <w:rFonts w:hint="eastAsia"/>
              </w:rPr>
              <w:t>36~100</w:t>
            </w:r>
            <w:r>
              <w:rPr>
                <w:rFonts w:hint="eastAsia"/>
              </w:rPr>
              <w:t>年龄区间占品牌内总占比并查看分布。</w:t>
            </w:r>
          </w:p>
          <w:p w14:paraId="4FBB8237" w14:textId="77777777" w:rsidR="0061461F" w:rsidRPr="00B67098" w:rsidRDefault="00491C78" w:rsidP="00C31587">
            <w:pPr>
              <w:pStyle w:val="ListParagraph"/>
              <w:ind w:rightChars="285" w:right="598" w:firstLineChars="0" w:firstLine="0"/>
            </w:pPr>
            <w:r>
              <w:rPr>
                <w:noProof/>
              </w:rPr>
              <w:drawing>
                <wp:inline distT="0" distB="0" distL="0" distR="0" wp14:anchorId="13B9639F" wp14:editId="4A2F8881">
                  <wp:extent cx="4533900" cy="4829175"/>
                  <wp:effectExtent l="0" t="0" r="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48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FC6" w14:paraId="184CE11B" w14:textId="77777777" w:rsidTr="004B315D">
        <w:tc>
          <w:tcPr>
            <w:tcW w:w="1242" w:type="dxa"/>
          </w:tcPr>
          <w:p w14:paraId="196A42DD" w14:textId="77777777" w:rsidR="00675FC6" w:rsidRDefault="004200CA" w:rsidP="004200CA">
            <w:pPr>
              <w:pStyle w:val="ListParagraph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去掉不应季商品</w:t>
            </w:r>
          </w:p>
        </w:tc>
        <w:tc>
          <w:tcPr>
            <w:tcW w:w="7088" w:type="dxa"/>
          </w:tcPr>
          <w:p w14:paraId="1C93C6D1" w14:textId="77777777" w:rsidR="00675FC6" w:rsidRDefault="004200CA" w:rsidP="00C31587">
            <w:pPr>
              <w:ind w:rightChars="285" w:right="598"/>
            </w:pPr>
            <w:r>
              <w:rPr>
                <w:rFonts w:hint="eastAsia"/>
              </w:rPr>
              <w:t>vipds</w:t>
            </w:r>
            <w:r w:rsidR="00D21B72">
              <w:rPr>
                <w:rFonts w:hint="eastAsia"/>
              </w:rPr>
              <w:t xml:space="preserve">.cld_ct3_season_tag </w:t>
            </w:r>
          </w:p>
          <w:p w14:paraId="6C3F120B" w14:textId="77777777" w:rsidR="00B8542D" w:rsidRDefault="00D21B72" w:rsidP="00C31587">
            <w:pPr>
              <w:pStyle w:val="ListParagraph"/>
              <w:numPr>
                <w:ilvl w:val="0"/>
                <w:numId w:val="15"/>
              </w:numPr>
              <w:ind w:rightChars="285" w:right="598" w:firstLineChars="0"/>
            </w:pP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补充</w:t>
            </w:r>
            <w:r>
              <w:rPr>
                <w:rFonts w:hint="eastAsia"/>
              </w:rPr>
              <w:t xml:space="preserve"> season_tag</w:t>
            </w:r>
            <w:r>
              <w:rPr>
                <w:rFonts w:hint="eastAsia"/>
              </w:rPr>
              <w:t>为空的值</w:t>
            </w:r>
          </w:p>
          <w:p w14:paraId="4AA43332" w14:textId="77777777" w:rsidR="006D4CA1" w:rsidRDefault="00D21B72" w:rsidP="00C31587">
            <w:pPr>
              <w:pStyle w:val="ListParagraph"/>
              <w:numPr>
                <w:ilvl w:val="0"/>
                <w:numId w:val="15"/>
              </w:numPr>
              <w:ind w:rightChars="285" w:right="598" w:firstLineChars="0"/>
            </w:pPr>
            <w:r>
              <w:rPr>
                <w:rFonts w:hint="eastAsia"/>
              </w:rPr>
              <w:t>过滤条件为</w:t>
            </w:r>
            <w:r w:rsidR="007F31B8">
              <w:rPr>
                <w:rFonts w:hint="eastAsia"/>
              </w:rPr>
              <w:t>season_tag&gt;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ref.</w:t>
            </w:r>
            <w:r>
              <w:rPr>
                <w:rFonts w:hint="eastAsia"/>
              </w:rPr>
              <w:t>有好物）</w:t>
            </w:r>
          </w:p>
        </w:tc>
      </w:tr>
      <w:tr w:rsidR="00675FC6" w14:paraId="1412244D" w14:textId="77777777" w:rsidTr="004B315D">
        <w:tc>
          <w:tcPr>
            <w:tcW w:w="1242" w:type="dxa"/>
          </w:tcPr>
          <w:p w14:paraId="5864776A" w14:textId="77777777" w:rsidR="00675FC6" w:rsidRPr="006D4CA1" w:rsidRDefault="006D4CA1" w:rsidP="00247806">
            <w:pPr>
              <w:pStyle w:val="ListParagraph"/>
              <w:numPr>
                <w:ilvl w:val="0"/>
                <w:numId w:val="11"/>
              </w:numPr>
              <w:ind w:firstLineChars="0"/>
            </w:pPr>
            <w:r w:rsidRPr="006D4CA1">
              <w:rPr>
                <w:rFonts w:hint="eastAsia"/>
              </w:rPr>
              <w:t>品牌推荐太集中，建议</w:t>
            </w:r>
            <w:r w:rsidRPr="006D4CA1">
              <w:rPr>
                <w:rFonts w:hint="eastAsia"/>
              </w:rPr>
              <w:t>10</w:t>
            </w:r>
            <w:r w:rsidRPr="006D4CA1">
              <w:rPr>
                <w:rFonts w:hint="eastAsia"/>
              </w:rPr>
              <w:t>个不要超过</w:t>
            </w:r>
            <w:r w:rsidRPr="006D4CA1">
              <w:rPr>
                <w:rFonts w:hint="eastAsia"/>
              </w:rPr>
              <w:t>3</w:t>
            </w:r>
            <w:r w:rsidRPr="006D4CA1">
              <w:rPr>
                <w:rFonts w:hint="eastAsia"/>
              </w:rPr>
              <w:t>个同品牌</w:t>
            </w:r>
          </w:p>
        </w:tc>
        <w:tc>
          <w:tcPr>
            <w:tcW w:w="7088" w:type="dxa"/>
          </w:tcPr>
          <w:p w14:paraId="2145F69A" w14:textId="77777777" w:rsidR="00B6567A" w:rsidRDefault="006D4CA1" w:rsidP="00B6567A">
            <w:pPr>
              <w:ind w:rightChars="285" w:right="598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TOP-10</w:t>
            </w:r>
            <w:r>
              <w:rPr>
                <w:rFonts w:hint="eastAsia"/>
              </w:rPr>
              <w:t>一版放大到</w:t>
            </w:r>
            <w:r>
              <w:rPr>
                <w:rFonts w:hint="eastAsia"/>
              </w:rPr>
              <w:t>TOP-100</w:t>
            </w:r>
            <w:r>
              <w:rPr>
                <w:rFonts w:hint="eastAsia"/>
              </w:rPr>
              <w:t>一版</w:t>
            </w:r>
            <w:r w:rsidR="004B315D">
              <w:rPr>
                <w:rFonts w:hint="eastAsia"/>
              </w:rPr>
              <w:t>，</w:t>
            </w:r>
            <w:r>
              <w:rPr>
                <w:rFonts w:hint="eastAsia"/>
              </w:rPr>
              <w:t>按品牌进行分组再进行二次筛选。</w:t>
            </w:r>
          </w:p>
        </w:tc>
      </w:tr>
      <w:tr w:rsidR="00675FC6" w14:paraId="630DFE64" w14:textId="77777777" w:rsidTr="004B315D">
        <w:tc>
          <w:tcPr>
            <w:tcW w:w="1242" w:type="dxa"/>
          </w:tcPr>
          <w:p w14:paraId="170753D9" w14:textId="77777777" w:rsidR="00675FC6" w:rsidRDefault="00D078EE" w:rsidP="00247806">
            <w:pPr>
              <w:pStyle w:val="ListParagraph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去掉内衣、袜子等调性不高或不符合栏目的品类</w:t>
            </w:r>
          </w:p>
        </w:tc>
        <w:tc>
          <w:tcPr>
            <w:tcW w:w="7088" w:type="dxa"/>
          </w:tcPr>
          <w:p w14:paraId="0F287650" w14:textId="77777777" w:rsidR="004B315D" w:rsidRPr="004B315D" w:rsidRDefault="004B315D" w:rsidP="00C31587">
            <w:pPr>
              <w:ind w:rightChars="285" w:right="598"/>
            </w:pPr>
            <w:r>
              <w:rPr>
                <w:rFonts w:hint="eastAsia"/>
              </w:rPr>
              <w:t>根据蔡菁提供的“需要限制的三级品类”</w:t>
            </w:r>
            <w:commentRangeStart w:id="13"/>
            <w:r w:rsidR="001929D4">
              <w:rPr>
                <w:rFonts w:hint="eastAsia"/>
              </w:rPr>
              <w:t>(temp_ds.haowushuo_rstr_</w:t>
            </w:r>
            <w:r w:rsidR="001929D4" w:rsidRPr="003A4634">
              <w:t>ct_third</w:t>
            </w:r>
            <w:r w:rsidR="001929D4">
              <w:rPr>
                <w:rFonts w:hint="eastAsia"/>
              </w:rPr>
              <w:t>_20180706)</w:t>
            </w:r>
            <w:commentRangeEnd w:id="13"/>
            <w:r w:rsidR="00BF5FD2">
              <w:rPr>
                <w:rStyle w:val="CommentReference"/>
              </w:rPr>
              <w:commentReference w:id="13"/>
            </w:r>
            <w:r>
              <w:rPr>
                <w:rFonts w:hint="eastAsia"/>
              </w:rPr>
              <w:t>进行调性调优。</w:t>
            </w:r>
          </w:p>
          <w:p w14:paraId="1E4FA3AC" w14:textId="77777777" w:rsidR="00675FC6" w:rsidRDefault="00B0741E" w:rsidP="00C31587">
            <w:pPr>
              <w:ind w:rightChars="285" w:right="598"/>
            </w:pPr>
            <w:r>
              <w:rPr>
                <w:rFonts w:hint="eastAsia"/>
              </w:rPr>
              <w:t>另，针对优化要求跨性别的推荐调性太大要调优，可针对过滤调性不高三级品类后结构进行分析后再进一步优化。倘若问题得到解决，则无需再考虑；但若得不到解决，或可考虑限制性别推荐。</w:t>
            </w:r>
          </w:p>
          <w:p w14:paraId="7046B155" w14:textId="77777777" w:rsidR="001929D4" w:rsidRDefault="001929D4" w:rsidP="00C31587">
            <w:pPr>
              <w:ind w:rightChars="285" w:right="598"/>
            </w:pPr>
          </w:p>
        </w:tc>
      </w:tr>
      <w:tr w:rsidR="00675FC6" w14:paraId="010D3F1D" w14:textId="77777777" w:rsidTr="004B315D">
        <w:tc>
          <w:tcPr>
            <w:tcW w:w="1242" w:type="dxa"/>
          </w:tcPr>
          <w:p w14:paraId="2AE52D8D" w14:textId="77777777" w:rsidR="00675FC6" w:rsidRPr="00D078EE" w:rsidRDefault="00D078EE" w:rsidP="00675FC6">
            <w:pPr>
              <w:pStyle w:val="ListParagraph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曝光</w:t>
            </w:r>
            <w:r w:rsidR="009E24FD">
              <w:rPr>
                <w:rFonts w:hint="eastAsia"/>
              </w:rPr>
              <w:t>与转化率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7088" w:type="dxa"/>
          </w:tcPr>
          <w:p w14:paraId="3511514A" w14:textId="77777777" w:rsidR="00117BE5" w:rsidRDefault="00680F26" w:rsidP="00C31587">
            <w:pPr>
              <w:ind w:rightChars="285" w:right="598"/>
            </w:pPr>
            <w:r>
              <w:t>spu_id, goods_no, sum(</w:t>
            </w:r>
            <w:r>
              <w:rPr>
                <w:rFonts w:hint="eastAsia"/>
              </w:rPr>
              <w:t>impress_uv</w:t>
            </w:r>
            <w:r>
              <w:t>)</w:t>
            </w:r>
            <w:r>
              <w:rPr>
                <w:rFonts w:hint="eastAsia"/>
              </w:rPr>
              <w:t xml:space="preserve"> as impress_uv, sum(uv) as uv, coalesce(sum(uv)/sum(impress_uv),0) as ctr from vip</w:t>
            </w:r>
            <w:r w:rsidR="00D4405E">
              <w:rPr>
                <w:rFonts w:hint="eastAsia"/>
              </w:rPr>
              <w:t xml:space="preserve">dm.dm_flow_goods_stat_day </w:t>
            </w:r>
            <w:r w:rsidR="00DF5059">
              <w:rPr>
                <w:rFonts w:hint="eastAsia"/>
              </w:rPr>
              <w:t>（</w:t>
            </w:r>
            <w:r w:rsidR="00DF5059">
              <w:rPr>
                <w:rFonts w:hint="eastAsia"/>
              </w:rPr>
              <w:t xml:space="preserve">ref. </w:t>
            </w:r>
            <w:r w:rsidR="00DF5059">
              <w:rPr>
                <w:rFonts w:hint="eastAsia"/>
              </w:rPr>
              <w:t>数据订阅</w:t>
            </w:r>
            <w:r w:rsidR="00DF5059">
              <w:rPr>
                <w:rFonts w:hint="eastAsia"/>
              </w:rPr>
              <w:t>-90</w:t>
            </w:r>
            <w:r w:rsidR="00DF5059">
              <w:rPr>
                <w:rFonts w:hint="eastAsia"/>
              </w:rPr>
              <w:t>后选品</w:t>
            </w:r>
            <w:r w:rsidR="00DF5059">
              <w:rPr>
                <w:rFonts w:hint="eastAsia"/>
              </w:rPr>
              <w:t>193097</w:t>
            </w:r>
            <w:r w:rsidR="00DF5059">
              <w:rPr>
                <w:rFonts w:hint="eastAsia"/>
              </w:rPr>
              <w:t>）</w:t>
            </w:r>
          </w:p>
          <w:p w14:paraId="74686044" w14:textId="77777777" w:rsidR="00117BE5" w:rsidRDefault="00117BE5" w:rsidP="00117BE5">
            <w:pPr>
              <w:pStyle w:val="ListParagraph"/>
              <w:numPr>
                <w:ilvl w:val="0"/>
                <w:numId w:val="17"/>
              </w:numPr>
              <w:ind w:rightChars="285" w:right="598" w:firstLineChars="0"/>
            </w:pPr>
            <w:r>
              <w:t>I</w:t>
            </w:r>
            <w:r>
              <w:rPr>
                <w:rFonts w:hint="eastAsia"/>
              </w:rPr>
              <w:t>mpress_uv</w:t>
            </w:r>
            <w:r>
              <w:rPr>
                <w:rFonts w:hint="eastAsia"/>
              </w:rPr>
              <w:t>要取平均</w:t>
            </w:r>
            <w:r w:rsidR="00B06744">
              <w:rPr>
                <w:rFonts w:hint="eastAsia"/>
              </w:rPr>
              <w:t>；</w:t>
            </w:r>
          </w:p>
          <w:p w14:paraId="63420F7B" w14:textId="77777777" w:rsidR="00117BE5" w:rsidRDefault="00117BE5" w:rsidP="00117BE5">
            <w:pPr>
              <w:pStyle w:val="ListParagraph"/>
              <w:numPr>
                <w:ilvl w:val="0"/>
                <w:numId w:val="17"/>
              </w:numPr>
              <w:ind w:rightChars="285" w:right="598" w:firstLineChars="0"/>
            </w:pPr>
            <w:r>
              <w:t>C</w:t>
            </w:r>
            <w:r>
              <w:rPr>
                <w:rFonts w:hint="eastAsia"/>
              </w:rPr>
              <w:t>tr</w:t>
            </w:r>
            <w:r>
              <w:rPr>
                <w:rFonts w:hint="eastAsia"/>
              </w:rPr>
              <w:t>必须结合</w:t>
            </w:r>
            <w:r>
              <w:rPr>
                <w:rFonts w:hint="eastAsia"/>
              </w:rPr>
              <w:t>impress_uv</w:t>
            </w:r>
            <w:r>
              <w:rPr>
                <w:rFonts w:hint="eastAsia"/>
              </w:rPr>
              <w:t>，因为可能存在浏览了一次就点击的情况，单独存在无科学严谨的参考意义</w:t>
            </w:r>
            <w:r w:rsidR="00B06744">
              <w:rPr>
                <w:rFonts w:hint="eastAsia"/>
              </w:rPr>
              <w:t>；</w:t>
            </w:r>
          </w:p>
          <w:p w14:paraId="7858C868" w14:textId="77777777" w:rsidR="00117BE5" w:rsidRDefault="00117BE5" w:rsidP="00117BE5">
            <w:pPr>
              <w:pStyle w:val="ListParagraph"/>
              <w:numPr>
                <w:ilvl w:val="0"/>
                <w:numId w:val="17"/>
              </w:numPr>
              <w:ind w:rightChars="285" w:right="598" w:firstLineChars="0"/>
            </w:pPr>
            <w:r>
              <w:rPr>
                <w:rFonts w:hint="eastAsia"/>
              </w:rPr>
              <w:t>建议使用时间衰减系数，如</w:t>
            </w:r>
            <w:r>
              <w:rPr>
                <w:rFonts w:hint="eastAsia"/>
              </w:rPr>
              <w:t>1/2</w:t>
            </w:r>
            <w:r w:rsidR="00B06744">
              <w:rPr>
                <w:rFonts w:hint="eastAsia"/>
              </w:rPr>
              <w:t>。</w:t>
            </w:r>
          </w:p>
        </w:tc>
      </w:tr>
    </w:tbl>
    <w:p w14:paraId="743ADC6D" w14:textId="77777777" w:rsidR="00675FC6" w:rsidRDefault="00675FC6" w:rsidP="00675FC6"/>
    <w:p w14:paraId="112737D7" w14:textId="77777777" w:rsidR="004E1D82" w:rsidRDefault="004E1D82" w:rsidP="00675FC6"/>
    <w:p w14:paraId="2895E3E3" w14:textId="77777777" w:rsidR="004E1D82" w:rsidRDefault="004E1D82" w:rsidP="00675FC6"/>
    <w:p w14:paraId="19543876" w14:textId="77777777" w:rsidR="004E1D82" w:rsidRDefault="004E1D82" w:rsidP="00675FC6"/>
    <w:p w14:paraId="4F06B4CC" w14:textId="77777777" w:rsidR="00E2366A" w:rsidRDefault="00E2366A" w:rsidP="00675FC6"/>
    <w:p w14:paraId="4F52DD36" w14:textId="77777777" w:rsidR="00E2366A" w:rsidRDefault="00E2366A" w:rsidP="00675FC6"/>
    <w:p w14:paraId="38FD380F" w14:textId="77777777" w:rsidR="00E2366A" w:rsidRDefault="00E2366A" w:rsidP="00675FC6"/>
    <w:p w14:paraId="655C7050" w14:textId="77777777" w:rsidR="003E41F5" w:rsidRDefault="003E41F5" w:rsidP="00675FC6"/>
    <w:p w14:paraId="264D973D" w14:textId="77777777" w:rsidR="003E41F5" w:rsidRDefault="003E41F5" w:rsidP="00675FC6"/>
    <w:p w14:paraId="09AFC167" w14:textId="77777777" w:rsidR="003E41F5" w:rsidRDefault="003E41F5" w:rsidP="00675FC6"/>
    <w:p w14:paraId="369B2F69" w14:textId="77777777" w:rsidR="003E41F5" w:rsidRDefault="003E41F5" w:rsidP="00675FC6"/>
    <w:p w14:paraId="7A76A250" w14:textId="77777777" w:rsidR="003E41F5" w:rsidRDefault="003E41F5" w:rsidP="00675FC6"/>
    <w:p w14:paraId="343DC8BB" w14:textId="77777777" w:rsidR="003E41F5" w:rsidRDefault="003E41F5" w:rsidP="00675FC6"/>
    <w:p w14:paraId="414A768A" w14:textId="77777777" w:rsidR="003E41F5" w:rsidRDefault="003E41F5" w:rsidP="00675FC6"/>
    <w:p w14:paraId="60B26658" w14:textId="77777777" w:rsidR="003E41F5" w:rsidRDefault="003E41F5" w:rsidP="00675FC6"/>
    <w:p w14:paraId="370D327C" w14:textId="77777777" w:rsidR="00E06F53" w:rsidRDefault="00E06F53" w:rsidP="00675FC6"/>
    <w:p w14:paraId="105683D6" w14:textId="77777777" w:rsidR="00E06F53" w:rsidRDefault="00E06F53" w:rsidP="00675FC6"/>
    <w:p w14:paraId="620C527A" w14:textId="77777777" w:rsidR="00E06F53" w:rsidRDefault="00E06F53" w:rsidP="00675FC6"/>
    <w:p w14:paraId="0DC4F2D5" w14:textId="77777777" w:rsidR="00E06F53" w:rsidRDefault="00E06F53" w:rsidP="00675FC6"/>
    <w:p w14:paraId="57A4870E" w14:textId="77777777" w:rsidR="00E06F53" w:rsidRDefault="00E06F53" w:rsidP="00675FC6"/>
    <w:p w14:paraId="5DDE0E55" w14:textId="77777777" w:rsidR="00E06F53" w:rsidRDefault="00E06F53" w:rsidP="00675FC6"/>
    <w:p w14:paraId="2AD8C273" w14:textId="77777777" w:rsidR="00E06F53" w:rsidRDefault="00E06F53" w:rsidP="00675FC6"/>
    <w:p w14:paraId="58A87B03" w14:textId="77777777" w:rsidR="003E41F5" w:rsidRDefault="003E41F5" w:rsidP="00675FC6"/>
    <w:p w14:paraId="5283F5A2" w14:textId="77777777" w:rsidR="003E41F5" w:rsidRPr="003E41F5" w:rsidRDefault="003E41F5" w:rsidP="00675FC6">
      <w:pPr>
        <w:rPr>
          <w:b/>
        </w:rPr>
      </w:pPr>
      <w:r>
        <w:rPr>
          <w:rFonts w:hint="eastAsia"/>
          <w:b/>
        </w:rPr>
        <w:t>【附件】</w:t>
      </w:r>
    </w:p>
    <w:p w14:paraId="2B7335FF" w14:textId="77777777" w:rsidR="00E4639D" w:rsidRDefault="004E1D82" w:rsidP="00675FC6">
      <w:r>
        <w:rPr>
          <w:rFonts w:hint="eastAsia"/>
        </w:rPr>
        <w:t>已上传数据原表</w:t>
      </w:r>
      <w:r w:rsidR="00E4639D">
        <w:rPr>
          <w:rFonts w:hint="eastAsia"/>
        </w:rPr>
        <w:t>TABLE. Ref</w:t>
      </w:r>
    </w:p>
    <w:p w14:paraId="7DEB51EC" w14:textId="77777777" w:rsidR="00613525" w:rsidRDefault="00613525" w:rsidP="00613525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种子商品</w:t>
      </w:r>
    </w:p>
    <w:p w14:paraId="47B2C637" w14:textId="77777777" w:rsidR="00E4639D" w:rsidRDefault="00E4639D" w:rsidP="00613525">
      <w:r>
        <w:rPr>
          <w:rFonts w:hint="eastAsia"/>
        </w:rPr>
        <w:t>表名：</w:t>
      </w:r>
      <w:r>
        <w:t>temp_ds.lh_</w:t>
      </w:r>
      <w:r>
        <w:rPr>
          <w:rFonts w:hint="eastAsia"/>
        </w:rPr>
        <w:t>itemcf_online_wom_sample_20180613</w:t>
      </w:r>
    </w:p>
    <w:p w14:paraId="306B1302" w14:textId="77777777" w:rsidR="00E4639D" w:rsidRDefault="00E4639D" w:rsidP="00675FC6">
      <w:r>
        <w:rPr>
          <w:rFonts w:hint="eastAsia"/>
        </w:rPr>
        <w:t>变量名：</w:t>
      </w:r>
      <w:r>
        <w:rPr>
          <w:rFonts w:hint="eastAsia"/>
        </w:rPr>
        <w:t>article_id(</w:t>
      </w:r>
      <w:r w:rsidR="00526943">
        <w:rPr>
          <w:rFonts w:hint="eastAsia"/>
        </w:rPr>
        <w:t>string</w:t>
      </w:r>
      <w:r>
        <w:rPr>
          <w:rFonts w:hint="eastAsia"/>
        </w:rPr>
        <w:t>);</w:t>
      </w:r>
      <w:r w:rsidR="00613525">
        <w:rPr>
          <w:rFonts w:hint="eastAsia"/>
        </w:rPr>
        <w:t>spu_id(bigint);ptime(String);title(</w:t>
      </w:r>
      <w:r w:rsidR="00526943">
        <w:rPr>
          <w:rFonts w:hint="eastAsia"/>
        </w:rPr>
        <w:t>string</w:t>
      </w:r>
      <w:r w:rsidR="00613525">
        <w:rPr>
          <w:rFonts w:hint="eastAsia"/>
        </w:rPr>
        <w:t>);</w:t>
      </w:r>
    </w:p>
    <w:p w14:paraId="16C50434" w14:textId="77777777" w:rsidR="00613525" w:rsidRDefault="00613525" w:rsidP="00675FC6">
      <w:r>
        <w:rPr>
          <w:rFonts w:hint="eastAsia"/>
        </w:rPr>
        <w:t>数据量：</w:t>
      </w:r>
      <w:r>
        <w:rPr>
          <w:rFonts w:hint="eastAsia"/>
        </w:rPr>
        <w:t>21497</w:t>
      </w:r>
      <w:r>
        <w:rPr>
          <w:rFonts w:hint="eastAsia"/>
        </w:rPr>
        <w:t>条不同文章数据</w:t>
      </w:r>
    </w:p>
    <w:p w14:paraId="1F3EF584" w14:textId="77777777" w:rsidR="00613525" w:rsidRPr="00E4639D" w:rsidRDefault="00613525" w:rsidP="00675FC6">
      <w:r>
        <w:rPr>
          <w:rFonts w:hint="eastAsia"/>
        </w:rPr>
        <w:t>数据时间跨度：</w:t>
      </w:r>
      <w:r>
        <w:rPr>
          <w:rFonts w:hint="eastAsia"/>
        </w:rPr>
        <w:t>2017-06-28 ~ 2018-06-11</w:t>
      </w:r>
    </w:p>
    <w:p w14:paraId="4D5D8C63" w14:textId="77777777" w:rsidR="00E4639D" w:rsidRDefault="00613525" w:rsidP="00675FC6">
      <w:r>
        <w:rPr>
          <w:rFonts w:hint="eastAsia"/>
        </w:rPr>
        <w:t>优化要求限制文章时间：</w:t>
      </w:r>
      <w:r>
        <w:rPr>
          <w:rFonts w:hint="eastAsia"/>
        </w:rPr>
        <w:t>2018-04-11</w:t>
      </w:r>
    </w:p>
    <w:p w14:paraId="18DF9E17" w14:textId="77777777" w:rsidR="00613525" w:rsidRDefault="00613525" w:rsidP="00613525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需要限制的三级品类</w:t>
      </w:r>
    </w:p>
    <w:p w14:paraId="55C08FF4" w14:textId="77777777" w:rsidR="003F5A09" w:rsidRDefault="003F5A09" w:rsidP="003F5A09">
      <w:r>
        <w:rPr>
          <w:rFonts w:hint="eastAsia"/>
        </w:rPr>
        <w:t>表名：</w:t>
      </w:r>
      <w:r w:rsidR="00495AFD">
        <w:rPr>
          <w:rFonts w:hint="eastAsia"/>
        </w:rPr>
        <w:t>temp_ds.haowushuo</w:t>
      </w:r>
      <w:r w:rsidR="007C12CD">
        <w:rPr>
          <w:rFonts w:hint="eastAsia"/>
        </w:rPr>
        <w:t>_rstr</w:t>
      </w:r>
      <w:r w:rsidR="003A4634">
        <w:rPr>
          <w:rFonts w:hint="eastAsia"/>
        </w:rPr>
        <w:t>_</w:t>
      </w:r>
      <w:r w:rsidR="003A4634" w:rsidRPr="003A4634">
        <w:t>ct_third</w:t>
      </w:r>
      <w:r w:rsidR="003A4634">
        <w:rPr>
          <w:rFonts w:hint="eastAsia"/>
        </w:rPr>
        <w:t>_20180706</w:t>
      </w:r>
    </w:p>
    <w:p w14:paraId="575F54F0" w14:textId="77777777" w:rsidR="003F5A09" w:rsidRDefault="003F5A09" w:rsidP="00DD5190">
      <w:pPr>
        <w:jc w:val="left"/>
      </w:pPr>
      <w:r>
        <w:rPr>
          <w:rFonts w:hint="eastAsia"/>
        </w:rPr>
        <w:t>变量名</w:t>
      </w:r>
      <w:r w:rsidR="00DD5190">
        <w:rPr>
          <w:rFonts w:hint="eastAsia"/>
        </w:rPr>
        <w:t xml:space="preserve">is_rstr(string); </w:t>
      </w:r>
      <w:r w:rsidR="004E1D82">
        <w:rPr>
          <w:rFonts w:hint="eastAsia"/>
        </w:rPr>
        <w:t>ct_first(</w:t>
      </w:r>
      <w:r w:rsidR="00DD5190">
        <w:rPr>
          <w:rFonts w:hint="eastAsia"/>
        </w:rPr>
        <w:t>string</w:t>
      </w:r>
      <w:r w:rsidR="004E1D82">
        <w:rPr>
          <w:rFonts w:hint="eastAsia"/>
        </w:rPr>
        <w:t>);</w:t>
      </w:r>
      <w:r w:rsidR="004E1D82" w:rsidRPr="004E1D82">
        <w:rPr>
          <w:rFonts w:hint="eastAsia"/>
        </w:rPr>
        <w:t xml:space="preserve"> </w:t>
      </w:r>
      <w:r w:rsidR="004E1D82">
        <w:rPr>
          <w:rFonts w:hint="eastAsia"/>
        </w:rPr>
        <w:t>ct_firstname(</w:t>
      </w:r>
      <w:r w:rsidR="00495AFD">
        <w:rPr>
          <w:rFonts w:hint="eastAsia"/>
        </w:rPr>
        <w:t>string</w:t>
      </w:r>
      <w:r w:rsidR="004E1D82">
        <w:rPr>
          <w:rFonts w:hint="eastAsia"/>
        </w:rPr>
        <w:t>);</w:t>
      </w:r>
      <w:r w:rsidR="00495AFD" w:rsidRPr="00495AFD">
        <w:rPr>
          <w:rFonts w:hint="eastAsia"/>
        </w:rPr>
        <w:t xml:space="preserve"> </w:t>
      </w:r>
      <w:r w:rsidR="00495AFD">
        <w:rPr>
          <w:rFonts w:hint="eastAsia"/>
        </w:rPr>
        <w:t>ct_second(</w:t>
      </w:r>
      <w:r w:rsidR="00DD5190">
        <w:rPr>
          <w:rFonts w:hint="eastAsia"/>
        </w:rPr>
        <w:t>string</w:t>
      </w:r>
      <w:r w:rsidR="00495AFD">
        <w:rPr>
          <w:rFonts w:hint="eastAsia"/>
        </w:rPr>
        <w:t>);</w:t>
      </w:r>
      <w:r w:rsidR="00495AFD" w:rsidRPr="004E1D82">
        <w:rPr>
          <w:rFonts w:hint="eastAsia"/>
        </w:rPr>
        <w:t xml:space="preserve"> </w:t>
      </w:r>
      <w:r w:rsidR="00495AFD">
        <w:rPr>
          <w:rFonts w:hint="eastAsia"/>
        </w:rPr>
        <w:t>ct_secondname(string);</w:t>
      </w:r>
      <w:r w:rsidR="00495AFD" w:rsidRPr="00495AFD">
        <w:rPr>
          <w:rFonts w:hint="eastAsia"/>
        </w:rPr>
        <w:t xml:space="preserve"> </w:t>
      </w:r>
      <w:r w:rsidR="00495AFD">
        <w:rPr>
          <w:rFonts w:hint="eastAsia"/>
        </w:rPr>
        <w:t>ct_third(</w:t>
      </w:r>
      <w:r w:rsidR="00DD5190">
        <w:rPr>
          <w:rFonts w:hint="eastAsia"/>
        </w:rPr>
        <w:t>string</w:t>
      </w:r>
      <w:r w:rsidR="00495AFD">
        <w:rPr>
          <w:rFonts w:hint="eastAsia"/>
        </w:rPr>
        <w:t>);</w:t>
      </w:r>
      <w:r w:rsidR="00495AFD" w:rsidRPr="004E1D82">
        <w:rPr>
          <w:rFonts w:hint="eastAsia"/>
        </w:rPr>
        <w:t xml:space="preserve"> </w:t>
      </w:r>
      <w:r w:rsidR="00495AFD">
        <w:rPr>
          <w:rFonts w:hint="eastAsia"/>
        </w:rPr>
        <w:t>ct_thirdname(string);</w:t>
      </w:r>
      <w:r w:rsidR="00E2366A" w:rsidRPr="00E2366A">
        <w:t xml:space="preserve"> application_id</w:t>
      </w:r>
      <w:r w:rsidR="00E2366A">
        <w:rPr>
          <w:rFonts w:hint="eastAsia"/>
        </w:rPr>
        <w:t>(</w:t>
      </w:r>
      <w:r w:rsidR="00DD5190">
        <w:rPr>
          <w:rFonts w:hint="eastAsia"/>
        </w:rPr>
        <w:t>string</w:t>
      </w:r>
      <w:r w:rsidR="00E2366A">
        <w:rPr>
          <w:rFonts w:hint="eastAsia"/>
        </w:rPr>
        <w:t>);</w:t>
      </w:r>
      <w:r w:rsidR="00DD5190">
        <w:rPr>
          <w:rFonts w:hint="eastAsia"/>
        </w:rPr>
        <w:t>application(string);</w:t>
      </w:r>
      <w:r w:rsidR="00E2366A" w:rsidRPr="00E2366A">
        <w:t>rtrs_cat_id</w:t>
      </w:r>
      <w:r w:rsidR="00E2366A">
        <w:rPr>
          <w:rFonts w:hint="eastAsia"/>
        </w:rPr>
        <w:t>(</w:t>
      </w:r>
      <w:r w:rsidR="00DD5190">
        <w:rPr>
          <w:rFonts w:hint="eastAsia"/>
        </w:rPr>
        <w:t>string</w:t>
      </w:r>
      <w:r w:rsidR="00E2366A">
        <w:rPr>
          <w:rFonts w:hint="eastAsia"/>
        </w:rPr>
        <w:t>)</w:t>
      </w:r>
      <w:r w:rsidR="00DD5190">
        <w:rPr>
          <w:rFonts w:hint="eastAsia"/>
        </w:rPr>
        <w:t>;</w:t>
      </w:r>
    </w:p>
    <w:p w14:paraId="7F4A5818" w14:textId="77777777" w:rsidR="004B0E02" w:rsidRDefault="003F5A09" w:rsidP="00E06F53">
      <w:r>
        <w:rPr>
          <w:rFonts w:hint="eastAsia"/>
        </w:rPr>
        <w:t>数据量：</w:t>
      </w:r>
      <w:r w:rsidR="00C248C9">
        <w:rPr>
          <w:rFonts w:hint="eastAsia"/>
        </w:rPr>
        <w:t>3976</w:t>
      </w:r>
      <w:r w:rsidR="00E11056">
        <w:rPr>
          <w:rFonts w:hint="eastAsia"/>
        </w:rPr>
        <w:t>条不同</w:t>
      </w:r>
      <w:r w:rsidR="00DD5190">
        <w:rPr>
          <w:rFonts w:hint="eastAsia"/>
        </w:rPr>
        <w:t>三级品类</w:t>
      </w:r>
      <w:r>
        <w:rPr>
          <w:rFonts w:hint="eastAsia"/>
        </w:rPr>
        <w:t>数据</w:t>
      </w:r>
      <w:r w:rsidR="00DD5190">
        <w:rPr>
          <w:rFonts w:hint="eastAsia"/>
        </w:rPr>
        <w:t>，其中需要限制的三级品类共计</w:t>
      </w:r>
      <w:r w:rsidR="00C248C9">
        <w:rPr>
          <w:rFonts w:hint="eastAsia"/>
        </w:rPr>
        <w:t>343</w:t>
      </w:r>
      <w:r w:rsidR="00C248C9">
        <w:rPr>
          <w:rFonts w:hint="eastAsia"/>
        </w:rPr>
        <w:t>个</w:t>
      </w:r>
      <w:r w:rsidR="00C412D7">
        <w:rPr>
          <w:rFonts w:hint="eastAsia"/>
        </w:rPr>
        <w:t>。</w:t>
      </w:r>
    </w:p>
    <w:tbl>
      <w:tblPr>
        <w:tblStyle w:val="TableGrid"/>
        <w:tblW w:w="9464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7655"/>
      </w:tblGrid>
      <w:tr w:rsidR="004B0E02" w14:paraId="550F14EC" w14:textId="77777777" w:rsidTr="006A62C8">
        <w:tc>
          <w:tcPr>
            <w:tcW w:w="1809" w:type="dxa"/>
          </w:tcPr>
          <w:p w14:paraId="622299E9" w14:textId="77777777" w:rsidR="004B0E02" w:rsidRPr="0039030B" w:rsidRDefault="004B0E02" w:rsidP="001118A6">
            <w:pPr>
              <w:jc w:val="center"/>
              <w:rPr>
                <w:b/>
              </w:rPr>
            </w:pPr>
            <w:r w:rsidRPr="0039030B">
              <w:rPr>
                <w:rFonts w:hint="eastAsia"/>
                <w:b/>
              </w:rPr>
              <w:t>优化要求</w:t>
            </w:r>
          </w:p>
        </w:tc>
        <w:tc>
          <w:tcPr>
            <w:tcW w:w="7655" w:type="dxa"/>
          </w:tcPr>
          <w:p w14:paraId="64776FF6" w14:textId="77777777" w:rsidR="004B0E02" w:rsidRPr="0039030B" w:rsidRDefault="004B0E02" w:rsidP="001118A6">
            <w:pPr>
              <w:ind w:rightChars="285" w:right="598"/>
              <w:jc w:val="center"/>
              <w:rPr>
                <w:b/>
              </w:rPr>
            </w:pPr>
            <w:r w:rsidRPr="0039030B">
              <w:rPr>
                <w:rFonts w:hint="eastAsia"/>
                <w:b/>
              </w:rPr>
              <w:t>结果反馈</w:t>
            </w:r>
          </w:p>
        </w:tc>
      </w:tr>
      <w:tr w:rsidR="004B0E02" w14:paraId="7CC1A3A1" w14:textId="77777777" w:rsidTr="006A62C8">
        <w:tc>
          <w:tcPr>
            <w:tcW w:w="1809" w:type="dxa"/>
          </w:tcPr>
          <w:p w14:paraId="3EA2726F" w14:textId="77777777" w:rsidR="004B0E02" w:rsidRDefault="004B0E02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去掉中老年品牌</w:t>
            </w:r>
          </w:p>
        </w:tc>
        <w:tc>
          <w:tcPr>
            <w:tcW w:w="7655" w:type="dxa"/>
          </w:tcPr>
          <w:p w14:paraId="790CD7D9" w14:textId="77777777" w:rsidR="004B0E02" w:rsidRDefault="004B0E02" w:rsidP="001118A6">
            <w:pPr>
              <w:ind w:rightChars="285" w:right="598"/>
              <w:jc w:val="center"/>
            </w:pPr>
            <w:commentRangeStart w:id="14"/>
            <w:r>
              <w:rPr>
                <w:rFonts w:hint="eastAsia"/>
              </w:rPr>
              <w:t>暂无明显</w:t>
            </w:r>
            <w:r>
              <w:rPr>
                <w:rFonts w:hint="eastAsia"/>
              </w:rPr>
              <w:t>bad case</w:t>
            </w:r>
            <w:commentRangeEnd w:id="14"/>
            <w:r w:rsidR="00CD605E">
              <w:rPr>
                <w:rStyle w:val="CommentReference"/>
              </w:rPr>
              <w:commentReference w:id="14"/>
            </w:r>
          </w:p>
        </w:tc>
      </w:tr>
      <w:tr w:rsidR="004B0E02" w14:paraId="6AFFB745" w14:textId="77777777" w:rsidTr="006A62C8">
        <w:tc>
          <w:tcPr>
            <w:tcW w:w="1809" w:type="dxa"/>
          </w:tcPr>
          <w:p w14:paraId="2BAF44CF" w14:textId="77777777" w:rsidR="004B0E02" w:rsidRDefault="004B0E02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去掉不应季商品</w:t>
            </w:r>
          </w:p>
        </w:tc>
        <w:tc>
          <w:tcPr>
            <w:tcW w:w="7655" w:type="dxa"/>
          </w:tcPr>
          <w:p w14:paraId="7DEF93A2" w14:textId="77777777" w:rsidR="004B0E02" w:rsidRPr="004B0E02" w:rsidRDefault="004B0E02" w:rsidP="001118A6">
            <w:pPr>
              <w:ind w:rightChars="285" w:right="598"/>
              <w:jc w:val="center"/>
            </w:pPr>
            <w:commentRangeStart w:id="15"/>
            <w:r>
              <w:rPr>
                <w:rFonts w:hint="eastAsia"/>
              </w:rPr>
              <w:t xml:space="preserve">bad case: </w:t>
            </w:r>
            <w:r>
              <w:rPr>
                <w:rFonts w:hint="eastAsia"/>
              </w:rPr>
              <w:t>女鞋（偏厚）；上衣外套（偏厚）</w:t>
            </w:r>
            <w:commentRangeEnd w:id="15"/>
            <w:r>
              <w:rPr>
                <w:rStyle w:val="CommentReference"/>
              </w:rPr>
              <w:commentReference w:id="15"/>
            </w:r>
            <w:r w:rsidR="00F142F9">
              <w:rPr>
                <w:rFonts w:hint="eastAsia"/>
              </w:rPr>
              <w:t>；</w:t>
            </w:r>
          </w:p>
        </w:tc>
      </w:tr>
      <w:tr w:rsidR="004B0E02" w14:paraId="3CEACE8B" w14:textId="77777777" w:rsidTr="006A62C8">
        <w:tc>
          <w:tcPr>
            <w:tcW w:w="1809" w:type="dxa"/>
          </w:tcPr>
          <w:p w14:paraId="6F26B0FF" w14:textId="77777777" w:rsidR="004B0E02" w:rsidRDefault="004B0E02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 w:rsidRPr="006D4CA1">
              <w:rPr>
                <w:rFonts w:hint="eastAsia"/>
              </w:rPr>
              <w:t>品牌推荐太集中，建议</w:t>
            </w:r>
            <w:r w:rsidRPr="006D4CA1">
              <w:rPr>
                <w:rFonts w:hint="eastAsia"/>
              </w:rPr>
              <w:t>10</w:t>
            </w:r>
            <w:r w:rsidRPr="006D4CA1">
              <w:rPr>
                <w:rFonts w:hint="eastAsia"/>
              </w:rPr>
              <w:t>个不要超过</w:t>
            </w:r>
            <w:r w:rsidRPr="006D4CA1">
              <w:rPr>
                <w:rFonts w:hint="eastAsia"/>
              </w:rPr>
              <w:t>3</w:t>
            </w:r>
            <w:r w:rsidRPr="006D4CA1">
              <w:rPr>
                <w:rFonts w:hint="eastAsia"/>
              </w:rPr>
              <w:t>个同品牌</w:t>
            </w:r>
          </w:p>
        </w:tc>
        <w:tc>
          <w:tcPr>
            <w:tcW w:w="7655" w:type="dxa"/>
          </w:tcPr>
          <w:p w14:paraId="3A612C3C" w14:textId="77777777" w:rsidR="004B0E02" w:rsidRDefault="004B0E02" w:rsidP="001118A6">
            <w:pPr>
              <w:ind w:rightChars="285" w:right="598"/>
              <w:jc w:val="center"/>
            </w:pPr>
            <w:commentRangeStart w:id="16"/>
            <w:r>
              <w:rPr>
                <w:rFonts w:hint="eastAsia"/>
              </w:rPr>
              <w:t>暂无明显</w:t>
            </w:r>
            <w:r>
              <w:rPr>
                <w:rFonts w:hint="eastAsia"/>
              </w:rPr>
              <w:t>bad case</w:t>
            </w:r>
            <w:commentRangeEnd w:id="16"/>
            <w:r w:rsidR="00CD04F0">
              <w:rPr>
                <w:rStyle w:val="CommentReference"/>
              </w:rPr>
              <w:commentReference w:id="16"/>
            </w:r>
          </w:p>
        </w:tc>
      </w:tr>
      <w:tr w:rsidR="008F1D16" w14:paraId="225876AF" w14:textId="77777777" w:rsidTr="006A62C8">
        <w:tc>
          <w:tcPr>
            <w:tcW w:w="1809" w:type="dxa"/>
          </w:tcPr>
          <w:p w14:paraId="17026EAF" w14:textId="77777777" w:rsidR="008F1D16" w:rsidRPr="006D4CA1" w:rsidRDefault="008F1D16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去掉内衣、袜子等调性不高或不符合栏目的品类</w:t>
            </w:r>
          </w:p>
        </w:tc>
        <w:tc>
          <w:tcPr>
            <w:tcW w:w="7655" w:type="dxa"/>
          </w:tcPr>
          <w:p w14:paraId="535CEE4A" w14:textId="77777777" w:rsidR="008F1D16" w:rsidRDefault="00051FC8" w:rsidP="008F1D16">
            <w:pPr>
              <w:ind w:rightChars="285" w:right="598"/>
              <w:jc w:val="center"/>
              <w:rPr>
                <w:b/>
                <w:color w:val="FF0000"/>
              </w:rPr>
            </w:pPr>
            <w:r w:rsidRPr="005476E7">
              <w:rPr>
                <w:rFonts w:hint="eastAsia"/>
                <w:b/>
                <w:color w:val="FF0000"/>
              </w:rPr>
              <w:t>对于性别调性不高</w:t>
            </w:r>
            <w:r w:rsidRPr="005476E7">
              <w:rPr>
                <w:rFonts w:hint="eastAsia"/>
                <w:b/>
                <w:color w:val="FF0000"/>
              </w:rPr>
              <w:t>-----</w:t>
            </w:r>
            <w:r w:rsidRPr="005476E7">
              <w:rPr>
                <w:rFonts w:hint="eastAsia"/>
                <w:b/>
                <w:color w:val="FF0000"/>
              </w:rPr>
              <w:t>参考</w:t>
            </w:r>
            <w:r w:rsidRPr="005476E7">
              <w:rPr>
                <w:rFonts w:hint="eastAsia"/>
                <w:b/>
                <w:color w:val="FF0000"/>
              </w:rPr>
              <w:t>chuanlei.dong</w:t>
            </w:r>
            <w:r w:rsidRPr="005476E7">
              <w:rPr>
                <w:rFonts w:hint="eastAsia"/>
                <w:b/>
                <w:color w:val="FF0000"/>
              </w:rPr>
              <w:t>的达人打分分性别商品池？</w:t>
            </w:r>
          </w:p>
          <w:p w14:paraId="2F2E67FF" w14:textId="77777777" w:rsidR="00CD04F0" w:rsidRPr="00CD04F0" w:rsidRDefault="00CD04F0" w:rsidP="00CD04F0">
            <w:pPr>
              <w:ind w:rightChars="285" w:right="598"/>
              <w:rPr>
                <w:color w:val="000000" w:themeColor="text1"/>
              </w:rPr>
            </w:pPr>
          </w:p>
        </w:tc>
      </w:tr>
      <w:tr w:rsidR="008F1D16" w14:paraId="4CD8E801" w14:textId="77777777" w:rsidTr="006A62C8">
        <w:tc>
          <w:tcPr>
            <w:tcW w:w="1809" w:type="dxa"/>
          </w:tcPr>
          <w:p w14:paraId="36CDD145" w14:textId="77777777" w:rsidR="008F1D16" w:rsidRDefault="008F1D16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曝光与转化率</w:t>
            </w:r>
          </w:p>
        </w:tc>
        <w:tc>
          <w:tcPr>
            <w:tcW w:w="7655" w:type="dxa"/>
          </w:tcPr>
          <w:p w14:paraId="10E218AA" w14:textId="77777777" w:rsidR="008F1D16" w:rsidRDefault="00466588" w:rsidP="008F1D16">
            <w:pPr>
              <w:ind w:rightChars="285" w:right="598"/>
              <w:jc w:val="center"/>
            </w:pPr>
            <w:commentRangeStart w:id="17"/>
            <w:r>
              <w:rPr>
                <w:rFonts w:hint="eastAsia"/>
              </w:rPr>
              <w:t>代码待完善</w:t>
            </w:r>
            <w:commentRangeEnd w:id="17"/>
            <w:r w:rsidR="005476E7">
              <w:rPr>
                <w:rStyle w:val="CommentReference"/>
              </w:rPr>
              <w:commentReference w:id="17"/>
            </w:r>
          </w:p>
        </w:tc>
      </w:tr>
      <w:tr w:rsidR="00BD1A36" w14:paraId="03FC2D47" w14:textId="77777777" w:rsidTr="006A62C8">
        <w:tc>
          <w:tcPr>
            <w:tcW w:w="1809" w:type="dxa"/>
          </w:tcPr>
          <w:p w14:paraId="38495BAF" w14:textId="77777777" w:rsidR="00BD1A36" w:rsidRDefault="00BD1A36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参考价格和品牌等级影响因素</w:t>
            </w:r>
          </w:p>
        </w:tc>
        <w:tc>
          <w:tcPr>
            <w:tcW w:w="7655" w:type="dxa"/>
          </w:tcPr>
          <w:p w14:paraId="714F22EF" w14:textId="77777777" w:rsidR="00BD1A36" w:rsidRPr="00BD1A36" w:rsidRDefault="00BD1A36" w:rsidP="008F1D16">
            <w:pPr>
              <w:ind w:rightChars="285" w:right="598"/>
              <w:jc w:val="center"/>
            </w:pPr>
            <w:r>
              <w:rPr>
                <w:noProof/>
              </w:rPr>
              <w:drawing>
                <wp:inline distT="0" distB="0" distL="0" distR="0" wp14:anchorId="1C948A1E" wp14:editId="09835ECB">
                  <wp:extent cx="4587562" cy="4827182"/>
                  <wp:effectExtent l="0" t="0" r="381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265"/>
                          <a:stretch/>
                        </pic:blipFill>
                        <pic:spPr bwMode="auto">
                          <a:xfrm>
                            <a:off x="0" y="0"/>
                            <a:ext cx="4589456" cy="4829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6AA2" w14:paraId="07B45AB7" w14:textId="77777777" w:rsidTr="006A62C8">
        <w:tc>
          <w:tcPr>
            <w:tcW w:w="1809" w:type="dxa"/>
          </w:tcPr>
          <w:p w14:paraId="7C61B968" w14:textId="77777777" w:rsidR="00586AA2" w:rsidRDefault="00586AA2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探索影响因素</w:t>
            </w:r>
          </w:p>
        </w:tc>
        <w:tc>
          <w:tcPr>
            <w:tcW w:w="7655" w:type="dxa"/>
          </w:tcPr>
          <w:p w14:paraId="4C12C8F6" w14:textId="77777777" w:rsidR="00586AA2" w:rsidRDefault="00586AA2" w:rsidP="008F1D16">
            <w:pPr>
              <w:ind w:rightChars="285" w:right="598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84693" wp14:editId="77182B0C">
                  <wp:extent cx="4600575" cy="4819650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481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2C8" w14:paraId="15E0B379" w14:textId="77777777" w:rsidTr="006A62C8">
        <w:tc>
          <w:tcPr>
            <w:tcW w:w="1809" w:type="dxa"/>
          </w:tcPr>
          <w:p w14:paraId="2D08CDB0" w14:textId="77777777" w:rsidR="006A62C8" w:rsidRDefault="006A62C8" w:rsidP="004B0E02">
            <w:pPr>
              <w:pStyle w:val="ListParagraph"/>
              <w:numPr>
                <w:ilvl w:val="0"/>
                <w:numId w:val="16"/>
              </w:numPr>
              <w:ind w:firstLineChars="0"/>
            </w:pPr>
          </w:p>
        </w:tc>
        <w:tc>
          <w:tcPr>
            <w:tcW w:w="7655" w:type="dxa"/>
          </w:tcPr>
          <w:p w14:paraId="45C79D0C" w14:textId="77777777" w:rsidR="006A62C8" w:rsidRDefault="006A62C8" w:rsidP="006A62C8">
            <w:pPr>
              <w:tabs>
                <w:tab w:val="left" w:pos="7547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386DA8" wp14:editId="10D3C171">
                  <wp:extent cx="4614530" cy="4815433"/>
                  <wp:effectExtent l="0" t="0" r="0" b="444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r="3982"/>
                          <a:stretch/>
                        </pic:blipFill>
                        <pic:spPr bwMode="auto">
                          <a:xfrm>
                            <a:off x="0" y="0"/>
                            <a:ext cx="4618571" cy="481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51E1D3" w14:textId="77777777" w:rsidR="00613525" w:rsidRDefault="00613525" w:rsidP="003F5A09"/>
    <w:p w14:paraId="285156B0" w14:textId="77777777" w:rsidR="00737B49" w:rsidRDefault="00737B49" w:rsidP="003F5A09"/>
    <w:p w14:paraId="53775B27" w14:textId="77777777" w:rsidR="00CD605E" w:rsidRDefault="00CD605E" w:rsidP="003F5A09"/>
    <w:p w14:paraId="24F0D05F" w14:textId="77777777" w:rsidR="0065288F" w:rsidRDefault="0065288F" w:rsidP="003F5A09"/>
    <w:p w14:paraId="457680E3" w14:textId="77777777" w:rsidR="0065288F" w:rsidRDefault="0065288F" w:rsidP="003F5A09"/>
    <w:p w14:paraId="6E3B5D07" w14:textId="77777777" w:rsidR="0065288F" w:rsidRDefault="0065288F" w:rsidP="003F5A09"/>
    <w:p w14:paraId="766CCA34" w14:textId="77777777" w:rsidR="0065288F" w:rsidRDefault="0065288F" w:rsidP="003F5A09"/>
    <w:p w14:paraId="4696260D" w14:textId="77777777" w:rsidR="00CD605E" w:rsidRDefault="00CD605E" w:rsidP="003F5A09"/>
    <w:p w14:paraId="093E8FA0" w14:textId="77777777" w:rsidR="0065288F" w:rsidRDefault="0065288F" w:rsidP="003F5A09"/>
    <w:p w14:paraId="4018AADE" w14:textId="77777777" w:rsidR="0065288F" w:rsidRDefault="0065288F" w:rsidP="003F5A09"/>
    <w:p w14:paraId="0D5FD3E7" w14:textId="77777777" w:rsidR="0065288F" w:rsidRDefault="0065288F" w:rsidP="003F5A09"/>
    <w:p w14:paraId="305102CF" w14:textId="77777777" w:rsidR="0065288F" w:rsidRDefault="0065288F" w:rsidP="003F5A09"/>
    <w:p w14:paraId="2EE59A63" w14:textId="77777777" w:rsidR="00CB4B8C" w:rsidRDefault="00CB4B8C" w:rsidP="003F5A09">
      <w:r w:rsidRPr="007E758C">
        <w:rPr>
          <w:rFonts w:hint="eastAsia"/>
          <w:b/>
        </w:rPr>
        <w:t>Summary</w:t>
      </w:r>
      <w:r>
        <w:rPr>
          <w:rFonts w:hint="eastAsia"/>
        </w:rPr>
        <w:t>:</w:t>
      </w:r>
    </w:p>
    <w:p w14:paraId="3960A3FA" w14:textId="77777777" w:rsidR="00CB4B8C" w:rsidRDefault="00CB4B8C" w:rsidP="00CB4B8C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种类</w:t>
      </w:r>
      <w:r w:rsidR="00984DC5">
        <w:rPr>
          <w:rFonts w:hint="eastAsia"/>
        </w:rPr>
        <w:t>多样化</w:t>
      </w:r>
      <w:r w:rsidR="00F129DE">
        <w:rPr>
          <w:rFonts w:hint="eastAsia"/>
        </w:rPr>
        <w:t>令人较为满意</w:t>
      </w:r>
      <w:r w:rsidR="00B660DC">
        <w:rPr>
          <w:rFonts w:hint="eastAsia"/>
        </w:rPr>
        <w:t>；可考虑聚类等方式分析特征定义好物；</w:t>
      </w:r>
    </w:p>
    <w:p w14:paraId="4B7F89C2" w14:textId="77777777" w:rsidR="00F129DE" w:rsidRDefault="00F129DE" w:rsidP="00CB4B8C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推荐效果很依赖于种子商品</w:t>
      </w:r>
    </w:p>
    <w:p w14:paraId="76D4AC71" w14:textId="77777777" w:rsidR="00F129DE" w:rsidRDefault="00F129DE" w:rsidP="00CB4B8C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更新迭代的过程中忌跌进相同的坑</w:t>
      </w:r>
    </w:p>
    <w:p w14:paraId="57E86A81" w14:textId="77777777" w:rsidR="00F129DE" w:rsidRDefault="00C26257" w:rsidP="00CB4B8C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做好日志记录工作</w:t>
      </w:r>
    </w:p>
    <w:p w14:paraId="0A4AAFA8" w14:textId="77777777" w:rsidR="00C26257" w:rsidRDefault="00C26257" w:rsidP="00CB4B8C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学会优化算法更新代码</w:t>
      </w:r>
    </w:p>
    <w:p w14:paraId="6E417CDF" w14:textId="77777777" w:rsidR="00737B49" w:rsidRDefault="00737B49" w:rsidP="003F5A09">
      <w:r w:rsidRPr="007E758C">
        <w:rPr>
          <w:rFonts w:hint="eastAsia"/>
          <w:b/>
        </w:rPr>
        <w:t>Tips</w:t>
      </w:r>
      <w:r>
        <w:rPr>
          <w:rFonts w:hint="eastAsia"/>
        </w:rPr>
        <w:t>:</w:t>
      </w:r>
      <w:r>
        <w:rPr>
          <w:rFonts w:hint="eastAsia"/>
        </w:rPr>
        <w:t>不确定一个字段时，可查看其取值。</w:t>
      </w:r>
    </w:p>
    <w:p w14:paraId="616063BB" w14:textId="77777777" w:rsidR="00E11201" w:rsidRDefault="00E11201" w:rsidP="00E11201">
      <w:r>
        <w:rPr>
          <w:rFonts w:hint="eastAsia"/>
        </w:rPr>
        <w:t>【</w:t>
      </w:r>
      <w:r w:rsidRPr="00ED1CB1">
        <w:rPr>
          <w:rFonts w:hint="eastAsia"/>
          <w:b/>
        </w:rPr>
        <w:t>附件</w:t>
      </w:r>
      <w:r w:rsidR="005767C7" w:rsidRPr="00ED1CB1">
        <w:rPr>
          <w:rFonts w:hint="eastAsia"/>
          <w:b/>
        </w:rPr>
        <w:t>1-</w:t>
      </w:r>
      <w:r w:rsidR="005767C7" w:rsidRPr="00ED1CB1">
        <w:rPr>
          <w:rFonts w:hint="eastAsia"/>
          <w:b/>
        </w:rPr>
        <w:t>推荐结果可视化抽样显示</w:t>
      </w:r>
      <w:r>
        <w:rPr>
          <w:rFonts w:hint="eastAsia"/>
        </w:rPr>
        <w:t>】</w:t>
      </w:r>
    </w:p>
    <w:p w14:paraId="49DEEC5A" w14:textId="77777777" w:rsidR="005767C7" w:rsidRDefault="005767C7" w:rsidP="00E11201">
      <w:r w:rsidRPr="002F7101">
        <w:rPr>
          <w:rFonts w:hint="eastAsia"/>
          <w:b/>
        </w:rPr>
        <w:t>抽样规则</w:t>
      </w:r>
      <w:r>
        <w:rPr>
          <w:rFonts w:hint="eastAsia"/>
        </w:rPr>
        <w:t>：计算每个种子商品的推荐商品个数，取四分位点分层抽样</w:t>
      </w:r>
    </w:p>
    <w:p w14:paraId="081E165C" w14:textId="77777777" w:rsidR="00F461BF" w:rsidRDefault="00F461BF" w:rsidP="00E11201">
      <w:r w:rsidRPr="002F7101">
        <w:rPr>
          <w:rFonts w:hint="eastAsia"/>
          <w:b/>
        </w:rPr>
        <w:t>图像说明</w:t>
      </w:r>
      <w:r>
        <w:rPr>
          <w:rFonts w:hint="eastAsia"/>
        </w:rPr>
        <w:t>：</w:t>
      </w:r>
    </w:p>
    <w:p w14:paraId="054C7CDA" w14:textId="77777777" w:rsidR="00E410D4" w:rsidRDefault="006F482F" w:rsidP="00E11201">
      <w:pPr>
        <w:pStyle w:val="ListParagraph"/>
        <w:numPr>
          <w:ilvl w:val="0"/>
          <w:numId w:val="21"/>
        </w:numPr>
        <w:ind w:left="0" w:firstLineChars="0" w:firstLine="426"/>
      </w:pPr>
      <w:r>
        <w:rPr>
          <w:rFonts w:hint="eastAsia"/>
        </w:rPr>
        <w:t>每张图片带有数字标号的是推荐商品，数字代表以</w:t>
      </w:r>
      <w:r>
        <w:rPr>
          <w:rFonts w:hint="eastAsia"/>
        </w:rPr>
        <w:t>bool_buy</w:t>
      </w:r>
      <w:r>
        <w:rPr>
          <w:rFonts w:hint="eastAsia"/>
        </w:rPr>
        <w:t>为特征的协同过滤规则</w:t>
      </w:r>
      <w:r w:rsidR="00985FCF">
        <w:rPr>
          <w:rFonts w:hint="eastAsia"/>
        </w:rPr>
        <w:t>每个种子商品内按物品相似度（</w:t>
      </w:r>
      <w:r w:rsidR="00985FCF">
        <w:rPr>
          <w:rFonts w:hint="eastAsia"/>
        </w:rPr>
        <w:t>cosine similarity</w:t>
      </w:r>
      <w:r w:rsidR="00985FCF">
        <w:rPr>
          <w:rFonts w:hint="eastAsia"/>
        </w:rPr>
        <w:t>）得到的推荐商品排序</w:t>
      </w:r>
      <w:r w:rsidR="00E410D4">
        <w:rPr>
          <w:rFonts w:hint="eastAsia"/>
        </w:rPr>
        <w:t>；不带有数字标号的为种子商品。</w:t>
      </w:r>
    </w:p>
    <w:p w14:paraId="625E57DD" w14:textId="77777777" w:rsidR="00F461BF" w:rsidRPr="00E410D4" w:rsidRDefault="00F461BF" w:rsidP="00E11201">
      <w:pPr>
        <w:pStyle w:val="ListParagraph"/>
        <w:numPr>
          <w:ilvl w:val="0"/>
          <w:numId w:val="21"/>
        </w:numPr>
        <w:ind w:left="0" w:firstLineChars="0" w:firstLine="426"/>
      </w:pPr>
      <w:r>
        <w:rPr>
          <w:rFonts w:hint="eastAsia"/>
        </w:rPr>
        <w:t>商品图片下方粉色标签框分别包含：品牌名称（</w:t>
      </w:r>
      <w:r>
        <w:rPr>
          <w:rFonts w:hint="eastAsia"/>
        </w:rPr>
        <w:t>brand_store_name</w:t>
      </w:r>
      <w:r>
        <w:rPr>
          <w:rFonts w:hint="eastAsia"/>
        </w:rPr>
        <w:t>）；</w:t>
      </w:r>
      <w:r w:rsidR="008C7C6B">
        <w:rPr>
          <w:rFonts w:hint="eastAsia"/>
        </w:rPr>
        <w:t>商品价格（</w:t>
      </w:r>
      <w:r w:rsidR="008C7C6B">
        <w:rPr>
          <w:rFonts w:hint="eastAsia"/>
        </w:rPr>
        <w:t>vipshop_price</w:t>
      </w:r>
      <w:r w:rsidR="008C7C6B">
        <w:rPr>
          <w:rFonts w:hint="eastAsia"/>
        </w:rPr>
        <w:t>；考虑到产品运营方主要参考唯品会价格）</w:t>
      </w:r>
      <w:r w:rsidR="009573EA">
        <w:rPr>
          <w:rFonts w:hint="eastAsia"/>
        </w:rPr>
        <w:t>；商品打分（平均销量</w:t>
      </w:r>
      <w:r w:rsidR="009573EA">
        <w:rPr>
          <w:rFonts w:hint="eastAsia"/>
        </w:rPr>
        <w:t>*0.1+</w:t>
      </w:r>
      <w:r w:rsidR="009573EA">
        <w:rPr>
          <w:rFonts w:hint="eastAsia"/>
        </w:rPr>
        <w:t>购买转化率</w:t>
      </w:r>
      <w:r w:rsidR="009573EA">
        <w:rPr>
          <w:rFonts w:hint="eastAsia"/>
        </w:rPr>
        <w:t>*0.8+</w:t>
      </w:r>
      <w:r w:rsidR="009573EA">
        <w:rPr>
          <w:rFonts w:hint="eastAsia"/>
        </w:rPr>
        <w:t>曝光点击率</w:t>
      </w:r>
      <w:r w:rsidR="009573EA">
        <w:rPr>
          <w:rFonts w:hint="eastAsia"/>
        </w:rPr>
        <w:t>*0.1</w:t>
      </w:r>
      <w:r w:rsidR="009573EA">
        <w:rPr>
          <w:rFonts w:hint="eastAsia"/>
        </w:rPr>
        <w:t>；引用商品打分模型由于时间跨度限定故可能存在商品分数为空值）</w:t>
      </w:r>
    </w:p>
    <w:p w14:paraId="585D9A9E" w14:textId="77777777" w:rsidR="0065288F" w:rsidRDefault="0065288F" w:rsidP="0065288F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Q1</w:t>
      </w:r>
      <w:r>
        <w:rPr>
          <w:rFonts w:hint="eastAsia"/>
        </w:rPr>
        <w:t>取样</w:t>
      </w:r>
    </w:p>
    <w:p w14:paraId="1A01775E" w14:textId="77777777" w:rsidR="005767C7" w:rsidRPr="00ED1CB1" w:rsidRDefault="005767C7" w:rsidP="005767C7">
      <w:pPr>
        <w:pStyle w:val="ListParagraph"/>
        <w:numPr>
          <w:ilvl w:val="0"/>
          <w:numId w:val="20"/>
        </w:numPr>
        <w:ind w:firstLineChars="0"/>
        <w:rPr>
          <w:b/>
        </w:rPr>
      </w:pPr>
      <w:r w:rsidRPr="00ED1CB1">
        <w:rPr>
          <w:rFonts w:hint="eastAsia"/>
          <w:b/>
        </w:rPr>
        <w:t>女装推荐</w:t>
      </w:r>
    </w:p>
    <w:p w14:paraId="454D0E11" w14:textId="77777777" w:rsidR="00CE7228" w:rsidRDefault="00CE722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6B0C5D3" wp14:editId="66A1E4D9">
            <wp:extent cx="5274310" cy="1656158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F81" w14:textId="77777777" w:rsidR="00CE7228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D557AF" wp14:editId="7291C244">
            <wp:extent cx="5274310" cy="170133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6CB8" w14:textId="77777777" w:rsidR="005767C7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CD6A7E8" wp14:editId="31F45D34">
            <wp:extent cx="1382400" cy="1630800"/>
            <wp:effectExtent l="0" t="0" r="825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2400" cy="16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CC46" w14:textId="77777777" w:rsidR="00ED1CB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583B75F7" w14:textId="77777777" w:rsidR="00ED1CB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7C296B14" w14:textId="77777777" w:rsidR="00ED1CB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5BFDE31D" w14:textId="77777777" w:rsidR="00ED1CB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35FEAB53" w14:textId="77777777" w:rsidR="00ED1CB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05FF5630" w14:textId="77777777" w:rsidR="005767C7" w:rsidRPr="00ED1CB1" w:rsidRDefault="005767C7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b/>
          <w:kern w:val="0"/>
          <w:sz w:val="24"/>
          <w:szCs w:val="24"/>
        </w:rPr>
      </w:pPr>
      <w:r w:rsidRPr="00ED1CB1">
        <w:rPr>
          <w:rFonts w:ascii="SimSun" w:eastAsia="SimSun" w:hAnsi="SimSun" w:cs="SimSun" w:hint="eastAsia"/>
          <w:b/>
          <w:kern w:val="0"/>
          <w:sz w:val="24"/>
          <w:szCs w:val="24"/>
        </w:rPr>
        <w:t>b.男性推荐</w:t>
      </w:r>
    </w:p>
    <w:p w14:paraId="2F9A2A68" w14:textId="77777777" w:rsidR="005557F8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6A85947" wp14:editId="0375B3EA">
            <wp:extent cx="5276292" cy="13716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3356"/>
                    <a:stretch/>
                  </pic:blipFill>
                  <pic:spPr bwMode="auto">
                    <a:xfrm>
                      <a:off x="0" y="0"/>
                      <a:ext cx="5274310" cy="137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9AFBF" w14:textId="77777777" w:rsidR="005557F8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83D78C" wp14:editId="3DF0F0E6">
            <wp:extent cx="5274310" cy="1407704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5AB" w14:textId="77777777" w:rsidR="005557F8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5675A1" wp14:editId="12EB85AC">
            <wp:extent cx="5274310" cy="140343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0E73" w14:textId="77777777" w:rsidR="005557F8" w:rsidRDefault="005557F8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73C556" wp14:editId="24667ABE">
            <wp:extent cx="5274310" cy="1426628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16A3" w14:textId="77777777" w:rsidR="00ED1CB1" w:rsidRPr="00DA43A1" w:rsidRDefault="00ED1CB1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b/>
          <w:kern w:val="0"/>
          <w:sz w:val="24"/>
          <w:szCs w:val="24"/>
        </w:rPr>
      </w:pPr>
      <w:r w:rsidRPr="00DA43A1">
        <w:rPr>
          <w:rFonts w:ascii="SimSun" w:eastAsia="SimSun" w:hAnsi="SimSun" w:cs="SimSun" w:hint="eastAsia"/>
          <w:b/>
          <w:kern w:val="0"/>
          <w:sz w:val="24"/>
          <w:szCs w:val="24"/>
        </w:rPr>
        <w:t>c.女性推荐（稍显三级品类多样性）</w:t>
      </w:r>
    </w:p>
    <w:p w14:paraId="0DB04249" w14:textId="77777777" w:rsidR="00151C5E" w:rsidRDefault="00151C5E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A7F804D" wp14:editId="5869C311">
            <wp:extent cx="5274310" cy="143822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A08B" w14:textId="77777777" w:rsidR="00151C5E" w:rsidRDefault="00151C5E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6D4CBF" wp14:editId="382638F8">
            <wp:extent cx="5274310" cy="141808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CCEA" w14:textId="77777777" w:rsidR="00151C5E" w:rsidRDefault="00151C5E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64460E" wp14:editId="7AE05742">
            <wp:extent cx="5274310" cy="1414419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ED5E" w14:textId="77777777" w:rsidR="00151C5E" w:rsidRDefault="00151C5E" w:rsidP="00CE7228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B806675" wp14:editId="57E74422">
            <wp:extent cx="5274310" cy="141869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307A" w14:textId="77777777" w:rsidR="00F74794" w:rsidRDefault="00F74794" w:rsidP="00F7479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Q2</w:t>
      </w:r>
      <w:r>
        <w:rPr>
          <w:rFonts w:hint="eastAsia"/>
        </w:rPr>
        <w:t>取样</w:t>
      </w:r>
    </w:p>
    <w:p w14:paraId="02FE7F6E" w14:textId="77777777" w:rsidR="00A2288D" w:rsidRPr="00F64A4E" w:rsidRDefault="00A2288D" w:rsidP="00A2288D">
      <w:pPr>
        <w:pStyle w:val="ListParagraph"/>
        <w:numPr>
          <w:ilvl w:val="0"/>
          <w:numId w:val="17"/>
        </w:numPr>
        <w:ind w:firstLineChars="0"/>
        <w:rPr>
          <w:b/>
        </w:rPr>
      </w:pPr>
      <w:r w:rsidRPr="00F64A4E">
        <w:rPr>
          <w:rFonts w:hint="eastAsia"/>
          <w:b/>
        </w:rPr>
        <w:t>跨年龄推荐</w:t>
      </w:r>
    </w:p>
    <w:p w14:paraId="786B60E5" w14:textId="77777777" w:rsidR="00F64A4E" w:rsidRDefault="005767C7" w:rsidP="00855A46">
      <w:r>
        <w:rPr>
          <w:noProof/>
        </w:rPr>
        <w:drawing>
          <wp:inline distT="0" distB="0" distL="0" distR="0" wp14:anchorId="5E2DBDF1" wp14:editId="1BDCAE7B">
            <wp:extent cx="5274310" cy="1445552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E55AF" wp14:editId="32CA12D6">
            <wp:extent cx="5274310" cy="1400989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163C0" wp14:editId="209C8595">
            <wp:extent cx="5274310" cy="141319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2B67" w14:textId="77777777" w:rsidR="00F64A4E" w:rsidRPr="00B85988" w:rsidRDefault="00B85988" w:rsidP="00B85988">
      <w:pPr>
        <w:rPr>
          <w:b/>
        </w:rPr>
      </w:pPr>
      <w:r>
        <w:rPr>
          <w:rFonts w:hint="eastAsia"/>
          <w:b/>
        </w:rPr>
        <w:t>e</w:t>
      </w:r>
      <w:r>
        <w:rPr>
          <w:b/>
        </w:rPr>
        <w:t>1</w:t>
      </w:r>
      <w:r>
        <w:rPr>
          <w:rFonts w:hint="eastAsia"/>
          <w:b/>
        </w:rPr>
        <w:t xml:space="preserve">. </w:t>
      </w:r>
      <w:r w:rsidR="00F64A4E" w:rsidRPr="00B85988">
        <w:rPr>
          <w:rFonts w:hint="eastAsia"/>
          <w:b/>
        </w:rPr>
        <w:t>基于日用品推荐（含有日用品的推荐结果也可能</w:t>
      </w:r>
      <w:r w:rsidR="00F64A4E" w:rsidRPr="00B85988">
        <w:rPr>
          <w:rFonts w:hint="eastAsia"/>
          <w:b/>
        </w:rPr>
        <w:t>bad case</w:t>
      </w:r>
      <w:r w:rsidR="00F64A4E" w:rsidRPr="00B85988">
        <w:rPr>
          <w:rFonts w:hint="eastAsia"/>
          <w:b/>
        </w:rPr>
        <w:t>较多）</w:t>
      </w:r>
    </w:p>
    <w:p w14:paraId="729AE2B6" w14:textId="77777777" w:rsidR="00B85988" w:rsidRDefault="005767C7" w:rsidP="00855A46">
      <w:r>
        <w:rPr>
          <w:noProof/>
        </w:rPr>
        <w:drawing>
          <wp:inline distT="0" distB="0" distL="0" distR="0" wp14:anchorId="2FBD6DE3" wp14:editId="112D5F41">
            <wp:extent cx="5274310" cy="1442499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C0686" wp14:editId="26830837">
            <wp:extent cx="5274310" cy="1430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EEF0A" wp14:editId="028509EF">
            <wp:extent cx="5274310" cy="1466307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ACB40" wp14:editId="18B41D49">
            <wp:extent cx="5274310" cy="143761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4738" w14:textId="77777777" w:rsidR="00B85988" w:rsidRDefault="00B85988" w:rsidP="00855A46"/>
    <w:p w14:paraId="61D106C9" w14:textId="77777777" w:rsidR="00B85988" w:rsidRDefault="00B85988" w:rsidP="00855A46"/>
    <w:p w14:paraId="2AFE25E3" w14:textId="77777777" w:rsidR="00B85988" w:rsidRDefault="00B85988" w:rsidP="00855A46"/>
    <w:p w14:paraId="73003946" w14:textId="77777777" w:rsidR="00B85988" w:rsidRDefault="00B85988" w:rsidP="00855A46">
      <w:r>
        <w:rPr>
          <w:rFonts w:hint="eastAsia"/>
          <w:b/>
        </w:rPr>
        <w:t xml:space="preserve">e2. </w:t>
      </w:r>
      <w:r>
        <w:rPr>
          <w:rFonts w:hint="eastAsia"/>
          <w:b/>
        </w:rPr>
        <w:t>基于日用品推荐</w:t>
      </w:r>
      <w:r>
        <w:rPr>
          <w:rFonts w:hint="eastAsia"/>
          <w:b/>
        </w:rPr>
        <w:t xml:space="preserve"> </w:t>
      </w:r>
      <w:r w:rsidR="00DC631A">
        <w:rPr>
          <w:rFonts w:hint="eastAsia"/>
          <w:b/>
        </w:rPr>
        <w:t>（三级品类过滤不完全</w:t>
      </w:r>
      <w:r w:rsidR="0063003B">
        <w:rPr>
          <w:rFonts w:hint="eastAsia"/>
          <w:b/>
        </w:rPr>
        <w:t>：餐盘、马桶盖</w:t>
      </w:r>
      <w:r w:rsidR="009068CD">
        <w:rPr>
          <w:rFonts w:hint="eastAsia"/>
          <w:b/>
        </w:rPr>
        <w:t>、</w:t>
      </w:r>
      <w:r w:rsidR="00DB05F2">
        <w:rPr>
          <w:rFonts w:hint="eastAsia"/>
          <w:b/>
        </w:rPr>
        <w:t>衣架、</w:t>
      </w:r>
      <w:r w:rsidR="009068CD">
        <w:rPr>
          <w:rFonts w:hint="eastAsia"/>
          <w:b/>
        </w:rPr>
        <w:t>拖鞋</w:t>
      </w:r>
      <w:r w:rsidR="0063003B">
        <w:rPr>
          <w:rFonts w:hint="eastAsia"/>
          <w:b/>
        </w:rPr>
        <w:t>等</w:t>
      </w:r>
      <w:r w:rsidR="00CC1442">
        <w:rPr>
          <w:rFonts w:hint="eastAsia"/>
          <w:b/>
        </w:rPr>
        <w:t>；可考虑价格过滤</w:t>
      </w:r>
      <w:r w:rsidR="0048384B">
        <w:rPr>
          <w:rFonts w:hint="eastAsia"/>
          <w:b/>
        </w:rPr>
        <w:t>；当然，产品运营可能并不排斥接受</w:t>
      </w:r>
      <w:r w:rsidR="007B70B9">
        <w:rPr>
          <w:rFonts w:hint="eastAsia"/>
          <w:b/>
        </w:rPr>
        <w:t>他们</w:t>
      </w:r>
      <w:r w:rsidR="00DC631A">
        <w:rPr>
          <w:rFonts w:hint="eastAsia"/>
          <w:b/>
        </w:rPr>
        <w:t>）</w:t>
      </w:r>
    </w:p>
    <w:p w14:paraId="6AA21B07" w14:textId="77777777" w:rsidR="00EB3642" w:rsidRPr="00EB3642" w:rsidRDefault="005767C7" w:rsidP="00EB3642">
      <w:pPr>
        <w:pStyle w:val="ListParagraph"/>
        <w:widowControl/>
        <w:ind w:firstLineChars="0" w:firstLine="0"/>
        <w:jc w:val="left"/>
        <w:rPr>
          <w:rFonts w:ascii="SimSun" w:eastAsia="SimSun" w:hAnsi="SimSun" w:cs="SimSun"/>
          <w:b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D44B7E" wp14:editId="7B60EFAB">
            <wp:extent cx="5274310" cy="141869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77D96" wp14:editId="75F9D71B">
            <wp:extent cx="5274310" cy="1404651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E0B11" wp14:editId="71BB4026">
            <wp:extent cx="5274310" cy="1424186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8DBC1" wp14:editId="7E334EF4">
            <wp:extent cx="5274310" cy="144311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642">
        <w:br/>
      </w:r>
      <w:r w:rsidR="00EB3642">
        <w:rPr>
          <w:rFonts w:ascii="SimSun" w:eastAsia="SimSun" w:hAnsi="SimSun" w:cs="SimSun" w:hint="eastAsia"/>
          <w:b/>
          <w:kern w:val="0"/>
          <w:sz w:val="24"/>
          <w:szCs w:val="24"/>
        </w:rPr>
        <w:t>f</w:t>
      </w:r>
      <w:r w:rsidR="00EB3642" w:rsidRPr="00DA43A1">
        <w:rPr>
          <w:rFonts w:ascii="SimSun" w:eastAsia="SimSun" w:hAnsi="SimSun" w:cs="SimSun" w:hint="eastAsia"/>
          <w:b/>
          <w:kern w:val="0"/>
          <w:sz w:val="24"/>
          <w:szCs w:val="24"/>
        </w:rPr>
        <w:t>.</w:t>
      </w:r>
      <w:r w:rsidR="00EB3642">
        <w:rPr>
          <w:rFonts w:ascii="SimSun" w:eastAsia="SimSun" w:hAnsi="SimSun" w:cs="SimSun" w:hint="eastAsia"/>
          <w:b/>
          <w:kern w:val="0"/>
          <w:sz w:val="24"/>
          <w:szCs w:val="24"/>
        </w:rPr>
        <w:t>跨性别</w:t>
      </w:r>
      <w:r w:rsidR="00EB3642" w:rsidRPr="00DA43A1">
        <w:rPr>
          <w:rFonts w:ascii="SimSun" w:eastAsia="SimSun" w:hAnsi="SimSun" w:cs="SimSun" w:hint="eastAsia"/>
          <w:b/>
          <w:kern w:val="0"/>
          <w:sz w:val="24"/>
          <w:szCs w:val="24"/>
        </w:rPr>
        <w:t>推荐</w:t>
      </w:r>
    </w:p>
    <w:p w14:paraId="67F3CB42" w14:textId="77777777" w:rsidR="00855A46" w:rsidRDefault="005767C7" w:rsidP="00855A46">
      <w:r>
        <w:rPr>
          <w:noProof/>
        </w:rPr>
        <w:drawing>
          <wp:inline distT="0" distB="0" distL="0" distR="0" wp14:anchorId="1168F0A9" wp14:editId="01E54D5A">
            <wp:extent cx="5274310" cy="1437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9C83" w14:textId="77777777" w:rsidR="005767C7" w:rsidRDefault="005767C7" w:rsidP="00855A46">
      <w:r>
        <w:rPr>
          <w:noProof/>
        </w:rPr>
        <w:drawing>
          <wp:inline distT="0" distB="0" distL="0" distR="0" wp14:anchorId="54D533E3" wp14:editId="12345C2B">
            <wp:extent cx="5274310" cy="1438837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18E4" w14:textId="77777777" w:rsidR="005767C7" w:rsidRDefault="005767C7" w:rsidP="00855A46">
      <w:r>
        <w:rPr>
          <w:noProof/>
        </w:rPr>
        <w:drawing>
          <wp:inline distT="0" distB="0" distL="0" distR="0" wp14:anchorId="7DC099C9" wp14:editId="60D8AEC0">
            <wp:extent cx="5274310" cy="1427238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4E9F7" wp14:editId="7E80B059">
            <wp:extent cx="5274310" cy="1441278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D1B9" w14:textId="77777777" w:rsidR="00F74794" w:rsidRDefault="00F74794" w:rsidP="00F7479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Q3</w:t>
      </w:r>
      <w:r>
        <w:rPr>
          <w:rFonts w:hint="eastAsia"/>
        </w:rPr>
        <w:t>取样</w:t>
      </w:r>
    </w:p>
    <w:p w14:paraId="28FB7974" w14:textId="77777777" w:rsidR="00DC631A" w:rsidRPr="00DC631A" w:rsidRDefault="00E36005" w:rsidP="00DC631A">
      <w:pPr>
        <w:rPr>
          <w:b/>
        </w:rPr>
      </w:pPr>
      <w:r>
        <w:rPr>
          <w:rFonts w:hint="eastAsia"/>
          <w:b/>
        </w:rPr>
        <w:t>g.</w:t>
      </w:r>
      <w:r w:rsidR="00DC631A" w:rsidRPr="00DC631A">
        <w:rPr>
          <w:rFonts w:hint="eastAsia"/>
          <w:b/>
        </w:rPr>
        <w:t xml:space="preserve"> </w:t>
      </w:r>
      <w:r w:rsidR="00DC631A">
        <w:rPr>
          <w:rFonts w:hint="eastAsia"/>
          <w:b/>
        </w:rPr>
        <w:t>分数为</w:t>
      </w:r>
      <w:r w:rsidR="00DC631A">
        <w:rPr>
          <w:rFonts w:hint="eastAsia"/>
          <w:b/>
        </w:rPr>
        <w:t>0</w:t>
      </w:r>
      <w:r w:rsidR="00DC631A">
        <w:rPr>
          <w:rFonts w:hint="eastAsia"/>
          <w:b/>
        </w:rPr>
        <w:t>的推荐结果</w:t>
      </w:r>
    </w:p>
    <w:p w14:paraId="526F2969" w14:textId="77777777" w:rsidR="007A6BD6" w:rsidRDefault="007A6BD6" w:rsidP="007A6BD6">
      <w:r>
        <w:rPr>
          <w:noProof/>
        </w:rPr>
        <w:drawing>
          <wp:inline distT="0" distB="0" distL="0" distR="0" wp14:anchorId="29FA3DD8" wp14:editId="00235686">
            <wp:extent cx="5274310" cy="143578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8BEC" w14:textId="77777777" w:rsidR="007A6BD6" w:rsidRDefault="001143F7" w:rsidP="007A6BD6">
      <w:r>
        <w:rPr>
          <w:noProof/>
        </w:rPr>
        <w:drawing>
          <wp:inline distT="0" distB="0" distL="0" distR="0" wp14:anchorId="66BAF7FE" wp14:editId="2DC8B6A6">
            <wp:extent cx="5274310" cy="140953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89FE" w14:textId="77777777" w:rsidR="001143F7" w:rsidRDefault="00DC631A" w:rsidP="007A6BD6">
      <w:r>
        <w:rPr>
          <w:noProof/>
        </w:rPr>
        <w:drawing>
          <wp:inline distT="0" distB="0" distL="0" distR="0" wp14:anchorId="0813CB56" wp14:editId="7A6C4B3A">
            <wp:extent cx="5274310" cy="1419302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A406" w14:textId="77777777" w:rsidR="00F74794" w:rsidRDefault="00F74794" w:rsidP="00F74794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Q4</w:t>
      </w:r>
      <w:r>
        <w:rPr>
          <w:rFonts w:hint="eastAsia"/>
        </w:rPr>
        <w:t>取样</w:t>
      </w:r>
    </w:p>
    <w:p w14:paraId="313B5059" w14:textId="77777777" w:rsidR="00C057DE" w:rsidRDefault="005B514A" w:rsidP="0065288F">
      <w:r>
        <w:rPr>
          <w:noProof/>
        </w:rPr>
        <w:drawing>
          <wp:inline distT="0" distB="0" distL="0" distR="0" wp14:anchorId="278ED79F" wp14:editId="2DF2C9CD">
            <wp:extent cx="5274310" cy="140892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3BD3" w14:textId="77777777" w:rsidR="005B514A" w:rsidRDefault="005B514A" w:rsidP="0065288F">
      <w:pPr>
        <w:rPr>
          <w:noProof/>
        </w:rPr>
      </w:pPr>
      <w:r>
        <w:rPr>
          <w:noProof/>
        </w:rPr>
        <w:drawing>
          <wp:inline distT="0" distB="0" distL="0" distR="0" wp14:anchorId="56348B8C" wp14:editId="38DA5E0A">
            <wp:extent cx="5274310" cy="141502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8CD" w:rsidRPr="009068CD">
        <w:rPr>
          <w:noProof/>
        </w:rPr>
        <w:t xml:space="preserve"> </w:t>
      </w:r>
      <w:r w:rsidR="009068CD">
        <w:rPr>
          <w:noProof/>
        </w:rPr>
        <w:drawing>
          <wp:inline distT="0" distB="0" distL="0" distR="0" wp14:anchorId="2C5679DB" wp14:editId="0C8D8055">
            <wp:extent cx="5274310" cy="1419302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127" w14:textId="77777777" w:rsidR="009068CD" w:rsidRDefault="009068CD" w:rsidP="0065288F">
      <w:r>
        <w:rPr>
          <w:noProof/>
        </w:rPr>
        <w:drawing>
          <wp:inline distT="0" distB="0" distL="0" distR="0" wp14:anchorId="2B80F214" wp14:editId="0CD3C1C2">
            <wp:extent cx="5274310" cy="145104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6DC4" w14:textId="77777777" w:rsidR="00C057DE" w:rsidRDefault="00C057DE">
      <w:pPr>
        <w:widowControl/>
        <w:jc w:val="left"/>
      </w:pPr>
      <w:r>
        <w:br w:type="page"/>
      </w:r>
    </w:p>
    <w:p w14:paraId="66E8B0C6" w14:textId="77777777" w:rsidR="00C057DE" w:rsidRDefault="00C057DE" w:rsidP="00C057DE">
      <w:pPr>
        <w:rPr>
          <w:b/>
        </w:rPr>
      </w:pPr>
      <w:r>
        <w:rPr>
          <w:rFonts w:hint="eastAsia"/>
          <w:b/>
        </w:rPr>
        <w:t>【附件</w:t>
      </w:r>
      <w:r>
        <w:rPr>
          <w:rFonts w:hint="eastAsia"/>
          <w:b/>
        </w:rPr>
        <w:t>2-</w:t>
      </w:r>
      <w:r>
        <w:rPr>
          <w:rFonts w:hint="eastAsia"/>
          <w:b/>
        </w:rPr>
        <w:t>好物说二版推荐更新】</w:t>
      </w:r>
    </w:p>
    <w:p w14:paraId="07D27B18" w14:textId="77777777" w:rsidR="00162FBD" w:rsidRPr="007D77F8" w:rsidRDefault="00162FBD" w:rsidP="00162FBD">
      <w:pPr>
        <w:rPr>
          <w:b/>
        </w:rPr>
      </w:pPr>
      <w:r w:rsidRPr="007D77F8">
        <w:rPr>
          <w:rFonts w:hint="eastAsia"/>
          <w:b/>
        </w:rPr>
        <w:t>表名：</w:t>
      </w:r>
      <w:r w:rsidRPr="007D77F8">
        <w:rPr>
          <w:b/>
        </w:rPr>
        <w:t>temp_bigda</w:t>
      </w:r>
      <w:r>
        <w:rPr>
          <w:b/>
        </w:rPr>
        <w:t>ta.haowushuo_recommend_20180711</w:t>
      </w:r>
    </w:p>
    <w:tbl>
      <w:tblPr>
        <w:tblStyle w:val="LightList"/>
        <w:tblW w:w="0" w:type="auto"/>
        <w:tblLook w:val="04A0" w:firstRow="1" w:lastRow="0" w:firstColumn="1" w:lastColumn="0" w:noHBand="0" w:noVBand="1"/>
      </w:tblPr>
      <w:tblGrid>
        <w:gridCol w:w="2962"/>
        <w:gridCol w:w="2993"/>
        <w:gridCol w:w="2567"/>
      </w:tblGrid>
      <w:tr w:rsidR="00162FBD" w14:paraId="12E061C1" w14:textId="77777777" w:rsidTr="00D01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2" w:type="dxa"/>
          </w:tcPr>
          <w:p w14:paraId="30C8FA85" w14:textId="77777777" w:rsidR="00162FBD" w:rsidRPr="008237CE" w:rsidRDefault="00162FBD" w:rsidP="00D01B0F">
            <w:r>
              <w:rPr>
                <w:rFonts w:hint="eastAsia"/>
              </w:rPr>
              <w:t>字段名称</w:t>
            </w:r>
          </w:p>
        </w:tc>
        <w:tc>
          <w:tcPr>
            <w:tcW w:w="2993" w:type="dxa"/>
          </w:tcPr>
          <w:p w14:paraId="293FA000" w14:textId="77777777" w:rsidR="00162FBD" w:rsidRPr="008237CE" w:rsidRDefault="00162FBD" w:rsidP="00162FBD">
            <w:pPr>
              <w:ind w:firstLineChars="319" w:firstLine="67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2567" w:type="dxa"/>
          </w:tcPr>
          <w:p w14:paraId="08E9F81F" w14:textId="77777777" w:rsidR="00162FBD" w:rsidRDefault="00162FBD" w:rsidP="00162FBD">
            <w:pPr>
              <w:ind w:firstLineChars="319" w:firstLine="67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字段含义</w:t>
            </w:r>
          </w:p>
        </w:tc>
      </w:tr>
      <w:tr w:rsidR="00162FBD" w14:paraId="1AB6DCB0" w14:textId="77777777" w:rsidTr="00D01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55" w:type="dxa"/>
            <w:gridSpan w:val="2"/>
          </w:tcPr>
          <w:p w14:paraId="4512EE32" w14:textId="77777777" w:rsidR="00162FBD" w:rsidRPr="00970EE8" w:rsidRDefault="00162FBD" w:rsidP="00162FBD">
            <w:pPr>
              <w:pStyle w:val="HTMLPreformatted"/>
              <w:rPr>
                <w:b w:val="0"/>
              </w:rPr>
            </w:pPr>
            <w:r w:rsidRPr="00970EE8">
              <w:rPr>
                <w:b w:val="0"/>
              </w:rPr>
              <w:t xml:space="preserve">ori_item_spu_id </w:t>
            </w:r>
            <w:r>
              <w:rPr>
                <w:b w:val="0"/>
              </w:rPr>
              <w:t xml:space="preserve">                  </w:t>
            </w:r>
            <w:r w:rsidRPr="00970EE8">
              <w:rPr>
                <w:b w:val="0"/>
              </w:rPr>
              <w:t>object</w:t>
            </w:r>
          </w:p>
          <w:p w14:paraId="0248E024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ori_item_goods_name               object</w:t>
            </w:r>
          </w:p>
          <w:p w14:paraId="40CB6EBD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ori_item_bs_sn                    object</w:t>
            </w:r>
          </w:p>
          <w:p w14:paraId="57642233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</w:t>
            </w:r>
            <w:r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 xml:space="preserve">_item_bs_name                  </w:t>
            </w: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object</w:t>
            </w:r>
          </w:p>
          <w:p w14:paraId="3780F1B1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ori_item_new_category_3rd_name    object</w:t>
            </w:r>
          </w:p>
          <w:p w14:paraId="68C4F41B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 xml:space="preserve">ori_item_avg_goods_rate          </w:t>
            </w:r>
            <w:r>
              <w:rPr>
                <w:rFonts w:ascii="SimSun" w:eastAsia="SimSun" w:hAnsi="SimSun" w:cs="SimSun" w:hint="eastAsia"/>
                <w:b w:val="0"/>
                <w:kern w:val="0"/>
                <w:sz w:val="24"/>
                <w:szCs w:val="24"/>
              </w:rPr>
              <w:t xml:space="preserve"> </w:t>
            </w: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float64</w:t>
            </w:r>
          </w:p>
          <w:p w14:paraId="66D5A3B8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ori_item_click_buy_rate           float64</w:t>
            </w:r>
          </w:p>
          <w:p w14:paraId="2CF6C9F9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ori_item_impress_click_rate       float64</w:t>
            </w:r>
          </w:p>
          <w:p w14:paraId="12AF202A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ori_item_score                    float64</w:t>
            </w:r>
          </w:p>
          <w:p w14:paraId="6371A267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rec_item_spu_id                   object</w:t>
            </w:r>
          </w:p>
          <w:p w14:paraId="19703DA2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rec_item_goods_name               object</w:t>
            </w:r>
          </w:p>
          <w:p w14:paraId="01F93F21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rec_item_bs_sn                    object</w:t>
            </w:r>
          </w:p>
          <w:p w14:paraId="51F78F35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rec_item_bs_name                  object</w:t>
            </w:r>
          </w:p>
          <w:p w14:paraId="213DC344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rec_item_new_category_3rd_name    object</w:t>
            </w:r>
          </w:p>
          <w:p w14:paraId="5978DE78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rec_item_avg_goods_rate           float64</w:t>
            </w:r>
          </w:p>
          <w:p w14:paraId="0CFB8879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rec_item_click_buy_rate           float64</w:t>
            </w:r>
          </w:p>
          <w:p w14:paraId="28AF4C7F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rec_item_impress_click_rate       float64</w:t>
            </w:r>
          </w:p>
          <w:p w14:paraId="68166300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rec_item_score                    float64</w:t>
            </w:r>
          </w:p>
          <w:p w14:paraId="3DE0E00D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ori_item_image_url                object</w:t>
            </w:r>
          </w:p>
          <w:p w14:paraId="77001F85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rec_item_image_url                object</w:t>
            </w:r>
          </w:p>
          <w:p w14:paraId="5AC6387C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ori_item_vipshop_price            float64</w:t>
            </w:r>
          </w:p>
          <w:p w14:paraId="0171E0F7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rec_item_vipshop_price            float64</w:t>
            </w:r>
          </w:p>
          <w:p w14:paraId="08D01723" w14:textId="77777777" w:rsidR="00162FBD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rec_item_flag                     int64</w:t>
            </w:r>
          </w:p>
          <w:p w14:paraId="32143E0F" w14:textId="77777777" w:rsidR="00162FBD" w:rsidRPr="00970EE8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>
              <w:rPr>
                <w:rFonts w:ascii="SimSun" w:eastAsia="SimSun" w:hAnsi="SimSun" w:cs="SimSun" w:hint="eastAsia"/>
                <w:b w:val="0"/>
                <w:kern w:val="0"/>
                <w:sz w:val="24"/>
                <w:szCs w:val="24"/>
              </w:rPr>
              <w:t xml:space="preserve">                                （取值1-100）</w:t>
            </w:r>
          </w:p>
          <w:p w14:paraId="4D9D8819" w14:textId="77777777" w:rsidR="00162FBD" w:rsidRDefault="00162FBD" w:rsidP="00162FB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</w:pPr>
            <w:r w:rsidRPr="00970EE8"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>is_remove                         int64</w:t>
            </w:r>
          </w:p>
          <w:p w14:paraId="2F7B0395" w14:textId="77777777" w:rsidR="00162FBD" w:rsidRPr="00C421CF" w:rsidRDefault="00162FBD" w:rsidP="00162FBD">
            <w:pPr>
              <w:widowControl/>
              <w:tabs>
                <w:tab w:val="left" w:pos="916"/>
                <w:tab w:val="left" w:pos="1290"/>
                <w:tab w:val="left" w:pos="3900"/>
                <w:tab w:val="left" w:pos="3945"/>
                <w:tab w:val="left" w:pos="3990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SimSun" w:eastAsia="SimSun" w:hAnsi="SimSun" w:cs="SimSun"/>
                <w:kern w:val="0"/>
                <w:sz w:val="24"/>
                <w:szCs w:val="24"/>
              </w:rPr>
            </w:pPr>
            <w:r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ab/>
            </w:r>
            <w:r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ab/>
            </w:r>
            <w:r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ab/>
            </w:r>
            <w:r>
              <w:rPr>
                <w:rFonts w:ascii="SimSun" w:eastAsia="SimSun" w:hAnsi="SimSun" w:cs="SimSun"/>
                <w:b w:val="0"/>
                <w:kern w:val="0"/>
                <w:sz w:val="24"/>
                <w:szCs w:val="24"/>
              </w:rPr>
              <w:tab/>
            </w:r>
            <w:r>
              <w:rPr>
                <w:rFonts w:ascii="SimSun" w:eastAsia="SimSun" w:hAnsi="SimSun" w:cs="SimSun" w:hint="eastAsia"/>
                <w:b w:val="0"/>
                <w:kern w:val="0"/>
                <w:sz w:val="24"/>
                <w:szCs w:val="24"/>
              </w:rPr>
              <w:t>（取值1，0）</w:t>
            </w:r>
          </w:p>
        </w:tc>
        <w:tc>
          <w:tcPr>
            <w:tcW w:w="2567" w:type="dxa"/>
          </w:tcPr>
          <w:p w14:paraId="1D453ADB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种子商品商品统一ID</w:t>
            </w:r>
          </w:p>
          <w:p w14:paraId="03EFA13B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</w:t>
            </w:r>
            <w:r w:rsidRPr="00EF2F11">
              <w:rPr>
                <w:rFonts w:hint="eastAsia"/>
              </w:rPr>
              <w:t>商品名称</w:t>
            </w:r>
          </w:p>
          <w:p w14:paraId="1B08F45B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~品牌编号</w:t>
            </w:r>
          </w:p>
          <w:p w14:paraId="41930912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~品牌名称</w:t>
            </w:r>
          </w:p>
          <w:p w14:paraId="40CFD25A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~新三级分类名称</w:t>
            </w:r>
          </w:p>
          <w:p w14:paraId="7FC5A63A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~平均销售率</w:t>
            </w:r>
          </w:p>
          <w:p w14:paraId="5C86EF9C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~购买转化率</w:t>
            </w:r>
          </w:p>
          <w:p w14:paraId="3FA32D48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~曝光点击率</w:t>
            </w:r>
          </w:p>
          <w:p w14:paraId="720CF56D" w14:textId="77777777" w:rsidR="00162FBD" w:rsidRPr="006835FE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vertAlign w:val="superscript"/>
              </w:rPr>
            </w:pPr>
            <w:r>
              <w:rPr>
                <w:rFonts w:hint="eastAsia"/>
              </w:rPr>
              <w:t>~商品打分</w:t>
            </w:r>
            <w:r>
              <w:rPr>
                <w:rFonts w:hint="eastAsia"/>
                <w:vertAlign w:val="superscript"/>
              </w:rPr>
              <w:t>1</w:t>
            </w:r>
          </w:p>
          <w:p w14:paraId="7630415E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推荐商品商品统一ID</w:t>
            </w:r>
          </w:p>
          <w:p w14:paraId="3448AD35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</w:t>
            </w:r>
            <w:r w:rsidRPr="00EF2F11">
              <w:rPr>
                <w:rFonts w:hint="eastAsia"/>
              </w:rPr>
              <w:t>商品名称</w:t>
            </w:r>
          </w:p>
          <w:p w14:paraId="6329A00C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~品牌编号</w:t>
            </w:r>
          </w:p>
          <w:p w14:paraId="4EEDC560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~品牌名称</w:t>
            </w:r>
          </w:p>
          <w:p w14:paraId="12B9C5A0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~新三级分类名称</w:t>
            </w:r>
          </w:p>
          <w:p w14:paraId="7BDF451E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~平均销售率</w:t>
            </w:r>
          </w:p>
          <w:p w14:paraId="3F6B805E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~购买转化率</w:t>
            </w:r>
          </w:p>
          <w:p w14:paraId="1A28625A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~曝光点击率</w:t>
            </w:r>
          </w:p>
          <w:p w14:paraId="1A51E61F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~商品打分</w:t>
            </w:r>
          </w:p>
          <w:p w14:paraId="52F5FB6B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种子商品图片链接</w:t>
            </w:r>
          </w:p>
          <w:p w14:paraId="41BB0EA3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推荐商品图片链接</w:t>
            </w:r>
          </w:p>
          <w:p w14:paraId="402D6A17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种子商品唯品会价格</w:t>
            </w:r>
          </w:p>
          <w:p w14:paraId="294BDD42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推荐商品唯品会价格</w:t>
            </w:r>
          </w:p>
          <w:p w14:paraId="5E73EBD7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推荐规则排序</w:t>
            </w:r>
          </w:p>
          <w:p w14:paraId="202B8028" w14:textId="77777777" w:rsidR="00162FBD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FE04B55" w14:textId="77777777" w:rsidR="00162FBD" w:rsidRPr="00EF2F11" w:rsidRDefault="00162FBD" w:rsidP="00162FBD">
            <w:pPr>
              <w:pStyle w:val="HTMLPreformatte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是否跨性别推荐</w:t>
            </w:r>
          </w:p>
        </w:tc>
      </w:tr>
    </w:tbl>
    <w:p w14:paraId="743D197C" w14:textId="77777777" w:rsidR="00162FBD" w:rsidRDefault="00162FBD" w:rsidP="00162FBD">
      <w:pPr>
        <w:tabs>
          <w:tab w:val="left" w:pos="2160"/>
        </w:tabs>
      </w:pPr>
    </w:p>
    <w:p w14:paraId="6707AA2C" w14:textId="77777777" w:rsidR="003176D2" w:rsidRDefault="003176D2" w:rsidP="00162FBD">
      <w:pPr>
        <w:tabs>
          <w:tab w:val="left" w:pos="2160"/>
        </w:tabs>
      </w:pPr>
    </w:p>
    <w:p w14:paraId="2C184B34" w14:textId="77777777" w:rsidR="003176D2" w:rsidRDefault="003176D2" w:rsidP="00162FBD">
      <w:pPr>
        <w:tabs>
          <w:tab w:val="left" w:pos="2160"/>
        </w:tabs>
      </w:pPr>
    </w:p>
    <w:p w14:paraId="3B09CEFA" w14:textId="77777777" w:rsidR="003176D2" w:rsidRDefault="003176D2" w:rsidP="00162FBD">
      <w:pPr>
        <w:tabs>
          <w:tab w:val="left" w:pos="2160"/>
        </w:tabs>
      </w:pPr>
    </w:p>
    <w:p w14:paraId="0256126F" w14:textId="77777777" w:rsidR="003176D2" w:rsidRDefault="003176D2" w:rsidP="00162FBD">
      <w:pPr>
        <w:tabs>
          <w:tab w:val="left" w:pos="2160"/>
        </w:tabs>
      </w:pPr>
    </w:p>
    <w:p w14:paraId="3B0DD5FC" w14:textId="77777777" w:rsidR="003176D2" w:rsidRDefault="003176D2" w:rsidP="00162FBD">
      <w:pPr>
        <w:tabs>
          <w:tab w:val="left" w:pos="2160"/>
        </w:tabs>
      </w:pPr>
    </w:p>
    <w:p w14:paraId="1CD6FE17" w14:textId="77777777" w:rsidR="00162FBD" w:rsidRDefault="00162FBD" w:rsidP="00162FBD">
      <w:pPr>
        <w:tabs>
          <w:tab w:val="left" w:pos="2160"/>
        </w:tabs>
      </w:pPr>
      <w:r>
        <w:rPr>
          <w:rFonts w:hint="eastAsia"/>
        </w:rPr>
        <w:t>【统计结果】：</w:t>
      </w:r>
    </w:p>
    <w:p w14:paraId="7EDE8527" w14:textId="77777777" w:rsidR="00162FBD" w:rsidRDefault="00162FBD" w:rsidP="00162FBD">
      <w:pPr>
        <w:tabs>
          <w:tab w:val="left" w:pos="2160"/>
        </w:tabs>
      </w:pPr>
      <w:r>
        <w:rPr>
          <w:rFonts w:hint="eastAsia"/>
        </w:rPr>
        <w:t>共计</w:t>
      </w:r>
      <w:r>
        <w:rPr>
          <w:rFonts w:hint="eastAsia"/>
        </w:rPr>
        <w:t>224669</w:t>
      </w:r>
      <w:r>
        <w:rPr>
          <w:rFonts w:hint="eastAsia"/>
        </w:rPr>
        <w:t>条数据</w:t>
      </w:r>
    </w:p>
    <w:p w14:paraId="39A73057" w14:textId="77777777" w:rsidR="00162FBD" w:rsidRPr="008C256B" w:rsidRDefault="00162FBD" w:rsidP="00162FBD">
      <w:pPr>
        <w:tabs>
          <w:tab w:val="left" w:pos="2160"/>
        </w:tabs>
      </w:pPr>
      <w:r>
        <w:rPr>
          <w:rFonts w:hint="eastAsia"/>
        </w:rPr>
        <w:t>空值统计：无（考虑到可视化，已过滤掉）</w:t>
      </w:r>
    </w:p>
    <w:p w14:paraId="5DF64728" w14:textId="77777777" w:rsidR="00162FBD" w:rsidRDefault="00162FBD" w:rsidP="00162FBD">
      <w:pPr>
        <w:tabs>
          <w:tab w:val="left" w:pos="2160"/>
        </w:tabs>
      </w:pPr>
      <w:r>
        <w:rPr>
          <w:rFonts w:hint="eastAsia"/>
        </w:rPr>
        <w:t>2675</w:t>
      </w:r>
      <w:r>
        <w:rPr>
          <w:rFonts w:hint="eastAsia"/>
        </w:rPr>
        <w:t>个唯一的种子商品扩散得到</w:t>
      </w:r>
      <w:r>
        <w:rPr>
          <w:rFonts w:hint="eastAsia"/>
        </w:rPr>
        <w:t>177477</w:t>
      </w:r>
      <w:r>
        <w:rPr>
          <w:rFonts w:hint="eastAsia"/>
        </w:rPr>
        <w:t>个唯一的推荐商品结果</w:t>
      </w:r>
    </w:p>
    <w:p w14:paraId="4C14A34C" w14:textId="77777777" w:rsidR="00162FBD" w:rsidRDefault="00162FBD" w:rsidP="00162FBD">
      <w:pPr>
        <w:tabs>
          <w:tab w:val="left" w:pos="2160"/>
        </w:tabs>
      </w:pPr>
    </w:p>
    <w:p w14:paraId="4EC96550" w14:textId="77777777" w:rsidR="00162FBD" w:rsidRDefault="00162FBD" w:rsidP="00162FBD">
      <w:pPr>
        <w:tabs>
          <w:tab w:val="left" w:pos="2160"/>
        </w:tabs>
      </w:pPr>
    </w:p>
    <w:p w14:paraId="1F408B93" w14:textId="77777777" w:rsidR="00162FBD" w:rsidRDefault="00162FBD" w:rsidP="00162FBD">
      <w:pPr>
        <w:tabs>
          <w:tab w:val="left" w:pos="2160"/>
        </w:tabs>
      </w:pPr>
      <w:r>
        <w:rPr>
          <w:rFonts w:hint="eastAsia"/>
        </w:rPr>
        <w:t>【注】：</w:t>
      </w:r>
    </w:p>
    <w:p w14:paraId="0A375442" w14:textId="77777777" w:rsidR="00162FBD" w:rsidRDefault="00162FBD" w:rsidP="00162FBD">
      <w:pPr>
        <w:tabs>
          <w:tab w:val="left" w:pos="2160"/>
        </w:tabs>
      </w:pPr>
      <w:r>
        <w:rPr>
          <w:rFonts w:hint="eastAsia"/>
        </w:rPr>
        <w:t>1</w:t>
      </w:r>
      <w:r>
        <w:rPr>
          <w:rFonts w:hint="eastAsia"/>
        </w:rPr>
        <w:t>商品分数由平均销售率、购买转化率、曝光点击率综合决定；</w:t>
      </w:r>
    </w:p>
    <w:p w14:paraId="07A810E4" w14:textId="77777777" w:rsidR="00162FBD" w:rsidRPr="00BE3B6E" w:rsidRDefault="00162FBD" w:rsidP="00162FBD">
      <w:pPr>
        <w:tabs>
          <w:tab w:val="left" w:pos="2160"/>
        </w:tabs>
      </w:pPr>
      <m:oMath>
        <m:r>
          <m:rPr>
            <m:sty m:val="p"/>
          </m:rPr>
          <w:rPr>
            <w:rFonts w:ascii="Cambria Math" w:hAnsi="Cambria Math" w:hint="eastAsia"/>
          </w:rPr>
          <m:t>滞销款</m:t>
        </m:r>
        <m:r>
          <m:rPr>
            <m:sty m:val="p"/>
          </m:rPr>
          <w:rPr>
            <w:rFonts w:ascii="Cambria Math"/>
          </w:rPr>
          <m:t>：</m:t>
        </m:r>
        <m:r>
          <m:rPr>
            <m:sty m:val="p"/>
          </m:rPr>
          <w:rPr>
            <w:rFonts w:ascii="Cambria Math" w:hAnsi="Cambria Math"/>
          </w:rPr>
          <m:t>score 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0,0.005</m:t>
            </m:r>
          </m:e>
        </m:d>
      </m:oMath>
      <w:r>
        <w:rPr>
          <w:rFonts w:hint="eastAsia"/>
        </w:rPr>
        <w:t>；</w:t>
      </w:r>
      <m:oMath>
        <m:r>
          <m:rPr>
            <m:sty m:val="p"/>
          </m:rPr>
          <w:rPr>
            <w:rFonts w:ascii="Cambria Math" w:hAnsi="Cambria Math"/>
          </w:rPr>
          <m:t>平</m:t>
        </m:r>
        <m:r>
          <m:rPr>
            <m:sty m:val="p"/>
          </m:rPr>
          <w:rPr>
            <w:rFonts w:ascii="Cambria Math" w:hAnsi="Cambria Math" w:hint="eastAsia"/>
          </w:rPr>
          <m:t>销款</m:t>
        </m:r>
        <m:r>
          <m:rPr>
            <m:sty m:val="p"/>
          </m:rPr>
          <w:rPr>
            <w:rFonts w:ascii="Cambria Math"/>
          </w:rPr>
          <m:t>：</m:t>
        </m:r>
        <m:r>
          <m:rPr>
            <m:sty m:val="p"/>
          </m:rPr>
          <w:rPr>
            <w:rFonts w:ascii="Cambria Math" w:hAnsi="Cambria Math"/>
          </w:rPr>
          <m:t>score 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0.005,0.16</m:t>
            </m:r>
          </m:e>
        </m:d>
      </m:oMath>
      <w:r>
        <w:rPr>
          <w:rFonts w:hint="eastAsia"/>
        </w:rPr>
        <w:t>；</w:t>
      </w:r>
      <m:oMath>
        <m:r>
          <m:rPr>
            <m:sty m:val="p"/>
          </m:rPr>
          <w:rPr>
            <w:rFonts w:ascii="Cambria Math" w:hAnsi="Cambria Math"/>
          </w:rPr>
          <m:t>畅</m:t>
        </m:r>
        <m:r>
          <m:rPr>
            <m:sty m:val="p"/>
          </m:rPr>
          <w:rPr>
            <w:rFonts w:ascii="Cambria Math" w:hAnsi="Cambria Math" w:hint="eastAsia"/>
          </w:rPr>
          <m:t>销款</m:t>
        </m:r>
        <m:r>
          <m:rPr>
            <m:sty m:val="p"/>
          </m:rPr>
          <w:rPr>
            <w:rFonts w:ascii="Cambria Math"/>
          </w:rPr>
          <m:t>：</m:t>
        </m:r>
        <m:r>
          <m:rPr>
            <m:sty m:val="p"/>
          </m:rPr>
          <w:rPr>
            <w:rFonts w:ascii="Cambria Math" w:hAnsi="Cambria Math"/>
          </w:rPr>
          <m:t>score 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0.16,1</m:t>
            </m:r>
          </m:e>
        </m:d>
      </m:oMath>
    </w:p>
    <w:p w14:paraId="559CB50C" w14:textId="77777777" w:rsidR="0065288F" w:rsidRDefault="00E773F9" w:rsidP="0065288F">
      <w:r>
        <w:rPr>
          <w:rFonts w:hint="eastAsia"/>
        </w:rPr>
        <w:t>【附件</w:t>
      </w:r>
      <w:r>
        <w:rPr>
          <w:rFonts w:hint="eastAsia"/>
        </w:rPr>
        <w:t>3-</w:t>
      </w:r>
      <w:r>
        <w:rPr>
          <w:rFonts w:hint="eastAsia"/>
        </w:rPr>
        <w:t>种子商品和推荐商品统计数据可视化】</w:t>
      </w:r>
    </w:p>
    <w:p w14:paraId="77DA6C5E" w14:textId="77777777" w:rsidR="00FB249D" w:rsidRDefault="00E773F9" w:rsidP="0065288F">
      <w:r>
        <w:rPr>
          <w:noProof/>
        </w:rPr>
        <w:drawing>
          <wp:inline distT="0" distB="0" distL="0" distR="0" wp14:anchorId="32BCF6CF" wp14:editId="16553A0B">
            <wp:extent cx="5274310" cy="3182289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3847" w14:textId="77777777" w:rsidR="00FB249D" w:rsidRDefault="00FB249D">
      <w:pPr>
        <w:widowControl/>
        <w:jc w:val="left"/>
      </w:pPr>
      <w:r>
        <w:br w:type="page"/>
      </w:r>
    </w:p>
    <w:p w14:paraId="6587C572" w14:textId="77777777" w:rsidR="00B035CE" w:rsidRDefault="00B035CE" w:rsidP="00FB249D">
      <w:r>
        <w:rPr>
          <w:rFonts w:hint="eastAsia"/>
        </w:rPr>
        <w:t>【</w:t>
      </w:r>
      <w:r w:rsidRPr="00B035CE">
        <w:rPr>
          <w:rFonts w:hint="eastAsia"/>
          <w:b/>
        </w:rPr>
        <w:t>Week8</w:t>
      </w:r>
      <w:r>
        <w:rPr>
          <w:rFonts w:hint="eastAsia"/>
        </w:rPr>
        <w:t>】</w:t>
      </w:r>
    </w:p>
    <w:p w14:paraId="24AE9576" w14:textId="77777777" w:rsidR="00FB249D" w:rsidRDefault="00FB249D" w:rsidP="00FB249D">
      <w:r>
        <w:rPr>
          <w:rFonts w:hint="eastAsia"/>
        </w:rPr>
        <w:t>①新品打分扶持</w:t>
      </w:r>
    </w:p>
    <w:p w14:paraId="58A88AAF" w14:textId="77777777" w:rsidR="00FB249D" w:rsidRDefault="00FB249D" w:rsidP="00FB249D">
      <w:r>
        <w:rPr>
          <w:rFonts w:hint="eastAsia"/>
        </w:rPr>
        <w:t>设计思路：计算商品</w:t>
      </w:r>
      <w:r>
        <w:rPr>
          <w:rFonts w:hint="eastAsia"/>
        </w:rPr>
        <w:t>7</w:t>
      </w:r>
      <w:r>
        <w:rPr>
          <w:rFonts w:hint="eastAsia"/>
        </w:rPr>
        <w:t>天内曝光，</w:t>
      </w:r>
      <w:commentRangeStart w:id="18"/>
      <w:r>
        <w:rPr>
          <w:rFonts w:hint="eastAsia"/>
        </w:rPr>
        <w:t>过滤掉</w:t>
      </w:r>
      <w:r>
        <w:rPr>
          <w:rFonts w:hint="eastAsia"/>
        </w:rPr>
        <w:t>impress_uv</w:t>
      </w:r>
      <w:r>
        <w:rPr>
          <w:rFonts w:hint="eastAsia"/>
        </w:rPr>
        <w:t>和</w:t>
      </w:r>
      <w:r>
        <w:rPr>
          <w:rFonts w:hint="eastAsia"/>
        </w:rPr>
        <w:t>uv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（</w:t>
      </w:r>
      <w:r>
        <w:rPr>
          <w:rFonts w:hint="eastAsia"/>
        </w:rPr>
        <w:t>impress_uv</w:t>
      </w:r>
      <w:r>
        <w:rPr>
          <w:rFonts w:hint="eastAsia"/>
        </w:rPr>
        <w:t>和</w:t>
      </w:r>
      <w:r>
        <w:rPr>
          <w:rFonts w:hint="eastAsia"/>
        </w:rPr>
        <w:t>uv</w:t>
      </w:r>
      <w:r>
        <w:rPr>
          <w:rFonts w:hint="eastAsia"/>
        </w:rPr>
        <w:t>空值保持一致）</w:t>
      </w:r>
      <w:commentRangeEnd w:id="18"/>
      <w:r w:rsidR="00E17480">
        <w:rPr>
          <w:rStyle w:val="CommentReference"/>
        </w:rPr>
        <w:commentReference w:id="18"/>
      </w:r>
    </w:p>
    <w:p w14:paraId="54DD4BF7" w14:textId="77777777" w:rsidR="00B035CE" w:rsidRDefault="006F4644" w:rsidP="006F4644">
      <w:r>
        <w:rPr>
          <w:rFonts w:hint="eastAsia"/>
        </w:rPr>
        <w:t>参考【</w:t>
      </w:r>
      <w:r>
        <w:rPr>
          <w:rFonts w:hint="eastAsia"/>
        </w:rPr>
        <w:t>90</w:t>
      </w:r>
      <w:r>
        <w:rPr>
          <w:rFonts w:hint="eastAsia"/>
        </w:rPr>
        <w:t>后选品】</w:t>
      </w:r>
      <w:r w:rsidR="00453578">
        <w:rPr>
          <w:rFonts w:hint="eastAsia"/>
        </w:rPr>
        <w:t>，对准新品进行扶持。</w:t>
      </w:r>
    </w:p>
    <w:p w14:paraId="48B82E41" w14:textId="77777777" w:rsidR="00E773F9" w:rsidRPr="008309E2" w:rsidRDefault="001E03FF" w:rsidP="00FB249D">
      <w:pPr>
        <w:jc w:val="center"/>
        <w:rPr>
          <w:noProof/>
        </w:rPr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datediff(get_date(rec_item_first_sell_tiem),'2018-07-18')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pv</m:t>
            </m:r>
          </m:den>
        </m:f>
        <m:r>
          <w:rPr>
            <w:rFonts w:ascii="Cambria Math" w:hAnsi="Cambria Math"/>
          </w:rPr>
          <m:t>×</m:t>
        </m:r>
        <m:r>
          <m:rPr>
            <m:sty m:val="p"/>
          </m:rPr>
          <w:rPr>
            <w:rFonts w:ascii="Cambria Math" w:hAnsi="Cambria Math"/>
          </w:rPr>
          <m:t>sales_qty</m:t>
        </m:r>
      </m:oMath>
      <w:r w:rsidR="00FB249D">
        <w:rPr>
          <w:noProof/>
        </w:rPr>
        <w:drawing>
          <wp:inline distT="0" distB="0" distL="0" distR="0" wp14:anchorId="5EA07F7A" wp14:editId="4E475019">
            <wp:extent cx="4105275" cy="30384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4030" w14:textId="77777777" w:rsidR="008309E2" w:rsidRDefault="008309E2" w:rsidP="008309E2">
      <w:pPr>
        <w:rPr>
          <w:noProof/>
        </w:rPr>
      </w:pPr>
    </w:p>
    <w:p w14:paraId="2F5263B4" w14:textId="77777777" w:rsidR="008309E2" w:rsidRDefault="00DC62DD" w:rsidP="008309E2">
      <w:pPr>
        <w:rPr>
          <w:noProof/>
        </w:rPr>
      </w:pPr>
      <w:r>
        <w:rPr>
          <w:rFonts w:hint="eastAsia"/>
          <w:noProof/>
        </w:rPr>
        <w:t>17547 (10%)-</w:t>
      </w:r>
      <w:r w:rsidR="002B23CB">
        <w:rPr>
          <w:rFonts w:hint="eastAsia"/>
          <w:noProof/>
        </w:rPr>
        <w:t>(90</w:t>
      </w:r>
      <w:r w:rsidR="002B23CB">
        <w:rPr>
          <w:rFonts w:hint="eastAsia"/>
          <w:noProof/>
        </w:rPr>
        <w:t>后选品是</w:t>
      </w:r>
      <w:r w:rsidR="002B23CB">
        <w:rPr>
          <w:rFonts w:hint="eastAsia"/>
          <w:noProof/>
        </w:rPr>
        <w:t>impress_uv&lt;1000)</w:t>
      </w:r>
    </w:p>
    <w:p w14:paraId="06C7CA4F" w14:textId="77777777" w:rsidR="004C610C" w:rsidRDefault="004C610C" w:rsidP="008309E2">
      <w:pPr>
        <w:rPr>
          <w:noProof/>
        </w:rPr>
      </w:pPr>
      <w:r>
        <w:rPr>
          <w:rFonts w:hint="eastAsia"/>
          <w:noProof/>
        </w:rPr>
        <w:t>②增添</w:t>
      </w:r>
      <w:r>
        <w:rPr>
          <w:rFonts w:hint="eastAsia"/>
          <w:noProof/>
        </w:rPr>
        <w:t>30</w:t>
      </w:r>
      <w:r>
        <w:rPr>
          <w:rFonts w:hint="eastAsia"/>
          <w:noProof/>
        </w:rPr>
        <w:t>天特征</w:t>
      </w:r>
    </w:p>
    <w:p w14:paraId="39A8EAFA" w14:textId="77777777" w:rsidR="004C610C" w:rsidRDefault="004C610C" w:rsidP="008309E2">
      <w:pPr>
        <w:rPr>
          <w:noProof/>
        </w:rPr>
      </w:pPr>
      <w:r>
        <w:rPr>
          <w:rFonts w:hint="eastAsia"/>
          <w:noProof/>
        </w:rPr>
        <w:t>③业务需求：</w:t>
      </w:r>
      <w:r>
        <w:rPr>
          <w:rFonts w:hint="eastAsia"/>
          <w:noProof/>
        </w:rPr>
        <w:t>score</w:t>
      </w:r>
      <w:r>
        <w:rPr>
          <w:rFonts w:hint="eastAsia"/>
          <w:noProof/>
        </w:rPr>
        <w:t>转化成</w:t>
      </w:r>
      <w:r>
        <w:rPr>
          <w:rFonts w:hint="eastAsia"/>
          <w:noProof/>
        </w:rPr>
        <w:t>scoretype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score</w:t>
      </w:r>
      <w:r>
        <w:rPr>
          <w:rFonts w:hint="eastAsia"/>
          <w:noProof/>
        </w:rPr>
        <w:t>）</w:t>
      </w:r>
      <w:r w:rsidR="00D36572">
        <w:rPr>
          <w:rFonts w:hint="eastAsia"/>
          <w:noProof/>
        </w:rPr>
        <w:t>【</w:t>
      </w:r>
      <w:r w:rsidR="002F5729">
        <w:rPr>
          <w:rFonts w:hint="eastAsia"/>
          <w:noProof/>
        </w:rPr>
        <w:t>业务筛选商品规则：</w:t>
      </w:r>
      <w:r w:rsidR="00D36572">
        <w:rPr>
          <w:rFonts w:hint="eastAsia"/>
          <w:noProof/>
        </w:rPr>
        <w:t>越小越好】</w:t>
      </w:r>
    </w:p>
    <w:p w14:paraId="204B4E17" w14:textId="77777777" w:rsidR="004C610C" w:rsidRDefault="004C610C" w:rsidP="008309E2">
      <w:pPr>
        <w:rPr>
          <w:noProof/>
        </w:rPr>
      </w:pPr>
      <w:r w:rsidRPr="004C610C">
        <w:rPr>
          <w:noProof/>
        </w:rPr>
        <w:t>select spu_id,(100-ceiling(score*100)) as scoretype from hive_vipprs.dm_vip_good_spuscore where dt ='${dt}';</w:t>
      </w:r>
    </w:p>
    <w:p w14:paraId="03FF96F6" w14:textId="77777777" w:rsidR="002B23CB" w:rsidRDefault="002B23CB" w:rsidP="008309E2">
      <w:pPr>
        <w:rPr>
          <w:noProof/>
        </w:rPr>
      </w:pPr>
    </w:p>
    <w:tbl>
      <w:tblPr>
        <w:tblStyle w:val="LightList"/>
        <w:tblW w:w="0" w:type="auto"/>
        <w:tblLook w:val="04A0" w:firstRow="1" w:lastRow="0" w:firstColumn="1" w:lastColumn="0" w:noHBand="0" w:noVBand="1"/>
      </w:tblPr>
      <w:tblGrid>
        <w:gridCol w:w="2472"/>
        <w:gridCol w:w="2999"/>
        <w:gridCol w:w="3051"/>
      </w:tblGrid>
      <w:tr w:rsidR="002D7DAE" w14:paraId="6B4E860A" w14:textId="77777777" w:rsidTr="002D7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7F4EFD3B" w14:textId="77777777" w:rsidR="002D7DAE" w:rsidRDefault="002D7DAE" w:rsidP="002D7DAE">
            <w:pPr>
              <w:jc w:val="center"/>
              <w:rPr>
                <w:noProof/>
              </w:rPr>
            </w:pPr>
          </w:p>
        </w:tc>
        <w:tc>
          <w:tcPr>
            <w:tcW w:w="2999" w:type="dxa"/>
          </w:tcPr>
          <w:p w14:paraId="1455C489" w14:textId="77777777" w:rsidR="002D7DAE" w:rsidRDefault="002D7DAE" w:rsidP="002D7D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Original Item</w:t>
            </w:r>
          </w:p>
        </w:tc>
        <w:tc>
          <w:tcPr>
            <w:tcW w:w="3051" w:type="dxa"/>
          </w:tcPr>
          <w:p w14:paraId="3961783D" w14:textId="77777777" w:rsidR="002D7DAE" w:rsidRDefault="002D7DAE" w:rsidP="002D7D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Recommended Item</w:t>
            </w:r>
          </w:p>
        </w:tc>
      </w:tr>
      <w:tr w:rsidR="002D7DAE" w14:paraId="0449FCFF" w14:textId="77777777" w:rsidTr="002D7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3E790B38" w14:textId="77777777" w:rsidR="002D7DAE" w:rsidRDefault="002D7DAE" w:rsidP="002D7DAE">
            <w:pPr>
              <w:rPr>
                <w:noProof/>
              </w:rPr>
            </w:pPr>
            <w:r>
              <w:rPr>
                <w:rFonts w:hint="eastAsia"/>
                <w:noProof/>
              </w:rPr>
              <w:t>count</w:t>
            </w:r>
          </w:p>
        </w:tc>
        <w:tc>
          <w:tcPr>
            <w:tcW w:w="2999" w:type="dxa"/>
          </w:tcPr>
          <w:p w14:paraId="44B0383D" w14:textId="77777777" w:rsidR="002D7DAE" w:rsidRDefault="002D7DAE" w:rsidP="002D7D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2644</w:t>
            </w:r>
          </w:p>
        </w:tc>
        <w:tc>
          <w:tcPr>
            <w:tcW w:w="3051" w:type="dxa"/>
          </w:tcPr>
          <w:p w14:paraId="376A4E48" w14:textId="77777777" w:rsidR="002D7DAE" w:rsidRDefault="002D7DAE" w:rsidP="002D7D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2D7DAE">
              <w:rPr>
                <w:noProof/>
              </w:rPr>
              <w:t>175427</w:t>
            </w:r>
          </w:p>
        </w:tc>
      </w:tr>
      <w:tr w:rsidR="002D7DAE" w14:paraId="14D0A7A5" w14:textId="77777777" w:rsidTr="002D7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257B7823" w14:textId="77777777" w:rsidR="002D7DAE" w:rsidRDefault="002D7DAE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vipshop_price(avg)</w:t>
            </w:r>
          </w:p>
        </w:tc>
        <w:tc>
          <w:tcPr>
            <w:tcW w:w="2999" w:type="dxa"/>
          </w:tcPr>
          <w:p w14:paraId="0CBCA4B8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2D7DAE">
              <w:rPr>
                <w:noProof/>
              </w:rPr>
              <w:t>289.91</w:t>
            </w:r>
          </w:p>
        </w:tc>
        <w:tc>
          <w:tcPr>
            <w:tcW w:w="3051" w:type="dxa"/>
          </w:tcPr>
          <w:p w14:paraId="3C07DDB1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477.28</w:t>
            </w:r>
          </w:p>
        </w:tc>
      </w:tr>
      <w:tr w:rsidR="002D7DAE" w14:paraId="24AB0DB6" w14:textId="77777777" w:rsidTr="002D7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23BC1E57" w14:textId="77777777" w:rsidR="002D7DAE" w:rsidRDefault="002D7DAE" w:rsidP="00051DD3">
            <w:pPr>
              <w:rPr>
                <w:noProof/>
              </w:rPr>
            </w:pPr>
            <w:r>
              <w:rPr>
                <w:rFonts w:hint="eastAsia"/>
                <w:noProof/>
              </w:rPr>
              <w:t>score</w:t>
            </w:r>
          </w:p>
        </w:tc>
        <w:tc>
          <w:tcPr>
            <w:tcW w:w="2999" w:type="dxa"/>
          </w:tcPr>
          <w:p w14:paraId="02E4A855" w14:textId="77777777" w:rsidR="002D7DAE" w:rsidRDefault="002D7DAE" w:rsidP="00051D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0.34</w:t>
            </w:r>
          </w:p>
        </w:tc>
        <w:tc>
          <w:tcPr>
            <w:tcW w:w="3051" w:type="dxa"/>
          </w:tcPr>
          <w:p w14:paraId="191A6540" w14:textId="77777777" w:rsidR="002D7DAE" w:rsidRDefault="002D7DAE" w:rsidP="00051D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0.13</w:t>
            </w:r>
          </w:p>
        </w:tc>
      </w:tr>
      <w:tr w:rsidR="002D7DAE" w14:paraId="4AC1BE5B" w14:textId="77777777" w:rsidTr="002D7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5139D835" w14:textId="77777777" w:rsidR="002D7DAE" w:rsidRDefault="002D7DAE" w:rsidP="008309E2">
            <w:pPr>
              <w:rPr>
                <w:noProof/>
              </w:rPr>
            </w:pPr>
            <w:r>
              <w:rPr>
                <w:noProof/>
              </w:rPr>
              <w:t>avg_goods_rate</w:t>
            </w:r>
            <w:r>
              <w:rPr>
                <w:rFonts w:hint="eastAsia"/>
                <w:noProof/>
              </w:rPr>
              <w:t>(avg)</w:t>
            </w:r>
          </w:p>
        </w:tc>
        <w:tc>
          <w:tcPr>
            <w:tcW w:w="2999" w:type="dxa"/>
          </w:tcPr>
          <w:p w14:paraId="332841F8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0.44</w:t>
            </w:r>
          </w:p>
        </w:tc>
        <w:tc>
          <w:tcPr>
            <w:tcW w:w="3051" w:type="dxa"/>
          </w:tcPr>
          <w:p w14:paraId="2A77A355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0.20</w:t>
            </w:r>
          </w:p>
        </w:tc>
      </w:tr>
      <w:tr w:rsidR="002D7DAE" w14:paraId="2685D346" w14:textId="77777777" w:rsidTr="002D7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05B09808" w14:textId="77777777" w:rsidR="002D7DAE" w:rsidRDefault="002D7DAE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click_buy_rate(avg)</w:t>
            </w:r>
          </w:p>
        </w:tc>
        <w:tc>
          <w:tcPr>
            <w:tcW w:w="2999" w:type="dxa"/>
          </w:tcPr>
          <w:p w14:paraId="62C51EC1" w14:textId="77777777" w:rsidR="002D7DAE" w:rsidRDefault="002D7DAE" w:rsidP="002D7D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0.33</w:t>
            </w:r>
          </w:p>
        </w:tc>
        <w:tc>
          <w:tcPr>
            <w:tcW w:w="3051" w:type="dxa"/>
          </w:tcPr>
          <w:p w14:paraId="3F39C6A1" w14:textId="77777777" w:rsidR="002D7DAE" w:rsidRDefault="002D7DAE" w:rsidP="002D7D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0.13</w:t>
            </w:r>
          </w:p>
        </w:tc>
      </w:tr>
      <w:tr w:rsidR="002D7DAE" w14:paraId="42146097" w14:textId="77777777" w:rsidTr="002D7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2" w:type="dxa"/>
          </w:tcPr>
          <w:p w14:paraId="7706F486" w14:textId="77777777" w:rsidR="002D7DAE" w:rsidRDefault="002D7DAE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impress_click_rate(avg)</w:t>
            </w:r>
          </w:p>
        </w:tc>
        <w:tc>
          <w:tcPr>
            <w:tcW w:w="2999" w:type="dxa"/>
          </w:tcPr>
          <w:p w14:paraId="60DFBF8D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0.33</w:t>
            </w:r>
          </w:p>
        </w:tc>
        <w:tc>
          <w:tcPr>
            <w:tcW w:w="3051" w:type="dxa"/>
          </w:tcPr>
          <w:p w14:paraId="02C45C44" w14:textId="77777777" w:rsidR="002D7DAE" w:rsidRDefault="002D7DAE" w:rsidP="002D7D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t>0.13</w:t>
            </w:r>
          </w:p>
        </w:tc>
      </w:tr>
    </w:tbl>
    <w:p w14:paraId="22CA4A11" w14:textId="77777777" w:rsidR="00DE59A2" w:rsidRDefault="00DE59A2" w:rsidP="008309E2">
      <w:pPr>
        <w:rPr>
          <w:noProof/>
        </w:rPr>
      </w:pPr>
    </w:p>
    <w:p w14:paraId="4588240D" w14:textId="77777777" w:rsidR="001B6A17" w:rsidRDefault="00DE59A2" w:rsidP="00DE59A2">
      <w:pPr>
        <w:widowControl/>
        <w:jc w:val="left"/>
        <w:rPr>
          <w:noProof/>
        </w:rPr>
      </w:pPr>
      <w:r>
        <w:rPr>
          <w:noProof/>
        </w:rPr>
        <w:br w:type="page"/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03"/>
        <w:gridCol w:w="7719"/>
      </w:tblGrid>
      <w:tr w:rsidR="001B6A17" w14:paraId="064F625B" w14:textId="77777777" w:rsidTr="001B6A17">
        <w:tc>
          <w:tcPr>
            <w:tcW w:w="4261" w:type="dxa"/>
          </w:tcPr>
          <w:p w14:paraId="12DBD134" w14:textId="77777777" w:rsidR="001B6A17" w:rsidRPr="001B6A17" w:rsidRDefault="001B6A17" w:rsidP="001B6A17">
            <w:pPr>
              <w:jc w:val="center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优化要求</w:t>
            </w:r>
          </w:p>
        </w:tc>
        <w:tc>
          <w:tcPr>
            <w:tcW w:w="4261" w:type="dxa"/>
          </w:tcPr>
          <w:p w14:paraId="15F58080" w14:textId="77777777" w:rsidR="001B6A17" w:rsidRPr="001B6A17" w:rsidRDefault="001B6A17" w:rsidP="001B6A17">
            <w:pPr>
              <w:jc w:val="center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注意事项</w:t>
            </w:r>
          </w:p>
        </w:tc>
      </w:tr>
      <w:tr w:rsidR="001B6A17" w14:paraId="03D10680" w14:textId="77777777" w:rsidTr="001B6A17">
        <w:tc>
          <w:tcPr>
            <w:tcW w:w="4261" w:type="dxa"/>
          </w:tcPr>
          <w:p w14:paraId="2E7CE4D9" w14:textId="77777777" w:rsidR="001B6A17" w:rsidRDefault="001B6A17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新品配比</w:t>
            </w:r>
          </w:p>
        </w:tc>
        <w:tc>
          <w:tcPr>
            <w:tcW w:w="4261" w:type="dxa"/>
          </w:tcPr>
          <w:p w14:paraId="08641D9F" w14:textId="77777777" w:rsidR="001B6A17" w:rsidRDefault="001B6A17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因为当前新品较少，不存在该问题；但因为新品没有内容，可能不符合本项目要求。</w:t>
            </w:r>
          </w:p>
        </w:tc>
      </w:tr>
      <w:tr w:rsidR="001B6A17" w14:paraId="7A3C25CF" w14:textId="77777777" w:rsidTr="001B6A17">
        <w:tc>
          <w:tcPr>
            <w:tcW w:w="4261" w:type="dxa"/>
          </w:tcPr>
          <w:p w14:paraId="04F316A6" w14:textId="77777777" w:rsidR="001B6A17" w:rsidRPr="00E52B02" w:rsidRDefault="001B6A17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②</w:t>
            </w:r>
            <w:r w:rsidRPr="00E52B02">
              <w:rPr>
                <w:rFonts w:hint="eastAsia"/>
                <w:b/>
                <w:noProof/>
              </w:rPr>
              <w:t xml:space="preserve"> </w:t>
            </w:r>
            <w:r w:rsidRPr="00E52B02">
              <w:rPr>
                <w:rFonts w:hint="eastAsia"/>
                <w:b/>
                <w:noProof/>
              </w:rPr>
              <w:t>参考付费（非测试）超级会员（</w:t>
            </w:r>
            <w:r w:rsidRPr="00E52B02">
              <w:rPr>
                <w:rFonts w:hint="eastAsia"/>
                <w:b/>
                <w:noProof/>
              </w:rPr>
              <w:t>SVIP</w:t>
            </w:r>
            <w:r w:rsidRPr="00E52B02">
              <w:rPr>
                <w:rFonts w:hint="eastAsia"/>
                <w:b/>
                <w:noProof/>
              </w:rPr>
              <w:t>）</w:t>
            </w:r>
          </w:p>
        </w:tc>
        <w:tc>
          <w:tcPr>
            <w:tcW w:w="4261" w:type="dxa"/>
          </w:tcPr>
          <w:p w14:paraId="7CB88FFB" w14:textId="77777777" w:rsidR="001B6A17" w:rsidRPr="00E52B02" w:rsidRDefault="001B6A17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现提供的种子商品，是经过精选的；达人点评或品牌推荐的；</w:t>
            </w:r>
          </w:p>
          <w:p w14:paraId="4F787A6E" w14:textId="77777777" w:rsidR="001B6A17" w:rsidRPr="00E52B02" w:rsidRDefault="001B6A17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svip</w:t>
            </w:r>
            <w:r w:rsidRPr="00E52B02">
              <w:rPr>
                <w:rFonts w:hint="eastAsia"/>
                <w:b/>
                <w:noProof/>
              </w:rPr>
              <w:t>购买的货品大部分符合要求（大部分定义也很抽象，所以仅做参考）</w:t>
            </w:r>
          </w:p>
          <w:p w14:paraId="5BFDBDAD" w14:textId="77777777" w:rsidR="00FD7E8D" w:rsidRPr="00E52B02" w:rsidRDefault="002D4229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intro</w:t>
            </w:r>
            <w:r w:rsidR="00FD7E8D" w:rsidRPr="00E52B02">
              <w:rPr>
                <w:rFonts w:hint="eastAsia"/>
                <w:b/>
                <w:noProof/>
              </w:rPr>
              <w:t>:</w:t>
            </w:r>
            <w:r w:rsidR="00FD7E8D" w:rsidRPr="00E52B02">
              <w:rPr>
                <w:b/>
              </w:rPr>
              <w:t xml:space="preserve"> </w:t>
            </w:r>
            <w:hyperlink r:id="rId50" w:history="1">
              <w:r w:rsidR="00FD7E8D" w:rsidRPr="00E52B02">
                <w:rPr>
                  <w:rStyle w:val="Hyperlink"/>
                  <w:b/>
                  <w:noProof/>
                </w:rPr>
                <w:t>http://meta.vip.vip.com/m/vipshop_user_center.user_pro_account;jsessionid=88A13BCD4FA87E9861C6B161163EFF77</w:t>
              </w:r>
            </w:hyperlink>
          </w:p>
          <w:p w14:paraId="30628F62" w14:textId="77777777" w:rsidR="00FD7E8D" w:rsidRPr="00E52B02" w:rsidRDefault="00FD7E8D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hive:</w:t>
            </w:r>
            <w:r w:rsidRPr="00E52B02">
              <w:rPr>
                <w:rFonts w:hint="eastAsia"/>
                <w:b/>
                <w:noProof/>
              </w:rPr>
              <w:t>（分区表）</w:t>
            </w:r>
          </w:p>
          <w:p w14:paraId="50236DE7" w14:textId="77777777" w:rsidR="00FD7E8D" w:rsidRPr="00E52B02" w:rsidRDefault="00FD7E8D" w:rsidP="008309E2">
            <w:pPr>
              <w:rPr>
                <w:b/>
                <w:noProof/>
              </w:rPr>
            </w:pPr>
            <w:r w:rsidRPr="00E52B02">
              <w:rPr>
                <w:b/>
                <w:noProof/>
              </w:rPr>
              <w:t>select * from vipdw.dw_user_user_pro_account  where dt='20180719'</w:t>
            </w:r>
          </w:p>
        </w:tc>
      </w:tr>
      <w:tr w:rsidR="001B6A17" w14:paraId="2D1E0850" w14:textId="77777777" w:rsidTr="001B6A17">
        <w:tc>
          <w:tcPr>
            <w:tcW w:w="4261" w:type="dxa"/>
          </w:tcPr>
          <w:p w14:paraId="70836FCE" w14:textId="77777777" w:rsidR="001B6A17" w:rsidRPr="00E52B02" w:rsidRDefault="001B6A17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③根据价格去掉两级</w:t>
            </w:r>
          </w:p>
        </w:tc>
        <w:tc>
          <w:tcPr>
            <w:tcW w:w="4261" w:type="dxa"/>
          </w:tcPr>
          <w:p w14:paraId="7D652A8B" w14:textId="77777777" w:rsidR="00581810" w:rsidRPr="00E52B02" w:rsidRDefault="00581810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根据</w:t>
            </w:r>
            <w:r w:rsidRPr="00E52B02">
              <w:rPr>
                <w:rFonts w:hint="eastAsia"/>
                <w:b/>
                <w:noProof/>
              </w:rPr>
              <w:t>goods_price_level</w:t>
            </w:r>
            <w:r w:rsidRPr="00E52B02">
              <w:rPr>
                <w:rFonts w:hint="eastAsia"/>
                <w:b/>
                <w:noProof/>
              </w:rPr>
              <w:t>去掉</w:t>
            </w:r>
            <w:r w:rsidRPr="00E52B02">
              <w:rPr>
                <w:rFonts w:hint="eastAsia"/>
                <w:b/>
                <w:noProof/>
              </w:rPr>
              <w:t>0,10</w:t>
            </w:r>
            <w:r w:rsidRPr="00E52B02">
              <w:rPr>
                <w:rFonts w:hint="eastAsia"/>
                <w:b/>
                <w:noProof/>
              </w:rPr>
              <w:t>；但更细化的要求暂时没有，考虑到跟三级品类密切相关。</w:t>
            </w:r>
          </w:p>
        </w:tc>
      </w:tr>
      <w:tr w:rsidR="001B6A17" w14:paraId="4812C835" w14:textId="77777777" w:rsidTr="001B6A17">
        <w:tc>
          <w:tcPr>
            <w:tcW w:w="4261" w:type="dxa"/>
          </w:tcPr>
          <w:p w14:paraId="7431BB9A" w14:textId="77777777" w:rsidR="001B6A17" w:rsidRDefault="00581810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④增加三级分类限制</w:t>
            </w:r>
          </w:p>
        </w:tc>
        <w:tc>
          <w:tcPr>
            <w:tcW w:w="4261" w:type="dxa"/>
          </w:tcPr>
          <w:p w14:paraId="32F6FB48" w14:textId="77777777" w:rsidR="001B6A17" w:rsidRDefault="008411F3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好物说项目方</w:t>
            </w:r>
            <w:r w:rsidR="00B9011C">
              <w:rPr>
                <w:rFonts w:hint="eastAsia"/>
                <w:noProof/>
              </w:rPr>
              <w:t>肯定了服饰和化妆品的推荐结果，但</w:t>
            </w:r>
            <w:r w:rsidR="00F71203">
              <w:rPr>
                <w:rFonts w:hint="eastAsia"/>
                <w:noProof/>
              </w:rPr>
              <w:t>根据看到的</w:t>
            </w:r>
            <w:r w:rsidR="00F71203">
              <w:rPr>
                <w:rFonts w:hint="eastAsia"/>
                <w:noProof/>
              </w:rPr>
              <w:t>badcase</w:t>
            </w:r>
            <w:r w:rsidR="00F71203">
              <w:rPr>
                <w:rFonts w:hint="eastAsia"/>
                <w:noProof/>
              </w:rPr>
              <w:t>主动提出增加三级分类限制</w:t>
            </w:r>
            <w:r w:rsidR="00DE59A2">
              <w:rPr>
                <w:rFonts w:hint="eastAsia"/>
                <w:noProof/>
              </w:rPr>
              <w:t>（书籍等）</w:t>
            </w:r>
            <w:r w:rsidR="00F71203">
              <w:rPr>
                <w:rFonts w:hint="eastAsia"/>
                <w:noProof/>
              </w:rPr>
              <w:t>，细化产品定位</w:t>
            </w:r>
          </w:p>
        </w:tc>
      </w:tr>
      <w:tr w:rsidR="00581810" w14:paraId="17EA9CC8" w14:textId="77777777" w:rsidTr="001B6A17">
        <w:tc>
          <w:tcPr>
            <w:tcW w:w="4261" w:type="dxa"/>
          </w:tcPr>
          <w:p w14:paraId="139764EF" w14:textId="77777777" w:rsidR="00581810" w:rsidRPr="00E52B02" w:rsidRDefault="00581810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⑤根据人群筛选</w:t>
            </w:r>
          </w:p>
        </w:tc>
        <w:tc>
          <w:tcPr>
            <w:tcW w:w="4261" w:type="dxa"/>
          </w:tcPr>
          <w:p w14:paraId="3207E9D6" w14:textId="77777777" w:rsidR="00581810" w:rsidRPr="00E52B02" w:rsidRDefault="00F71203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在四大人群中去掉</w:t>
            </w:r>
            <w:r w:rsidRPr="00E52B02">
              <w:rPr>
                <w:rFonts w:hint="eastAsia"/>
                <w:b/>
                <w:noProof/>
              </w:rPr>
              <w:t>70s</w:t>
            </w:r>
            <w:r w:rsidRPr="00E52B02">
              <w:rPr>
                <w:rFonts w:hint="eastAsia"/>
                <w:b/>
                <w:noProof/>
              </w:rPr>
              <w:t>，主打</w:t>
            </w:r>
            <w:r w:rsidRPr="00E52B02">
              <w:rPr>
                <w:rFonts w:hint="eastAsia"/>
                <w:b/>
                <w:noProof/>
              </w:rPr>
              <w:t>80s,90s</w:t>
            </w:r>
            <w:r w:rsidRPr="00E52B02">
              <w:rPr>
                <w:rFonts w:hint="eastAsia"/>
                <w:b/>
                <w:noProof/>
              </w:rPr>
              <w:t>，细化产品人群</w:t>
            </w:r>
          </w:p>
          <w:p w14:paraId="74A27561" w14:textId="77777777" w:rsidR="00E52B02" w:rsidRPr="00E52B02" w:rsidRDefault="00E52B02" w:rsidP="008309E2">
            <w:pPr>
              <w:rPr>
                <w:b/>
                <w:noProof/>
              </w:rPr>
            </w:pPr>
            <w:r w:rsidRPr="00E52B02">
              <w:rPr>
                <w:rFonts w:hint="eastAsia"/>
                <w:b/>
                <w:noProof/>
              </w:rPr>
              <w:t>hive</w:t>
            </w:r>
            <w:r w:rsidRPr="00E52B02">
              <w:rPr>
                <w:b/>
                <w:noProof/>
              </w:rPr>
              <w:t>:</w:t>
            </w:r>
          </w:p>
          <w:p w14:paraId="177E04C0" w14:textId="77777777" w:rsidR="00E52B02" w:rsidRPr="00E52B02" w:rsidRDefault="00E52B02" w:rsidP="008309E2">
            <w:pPr>
              <w:rPr>
                <w:b/>
                <w:noProof/>
              </w:rPr>
            </w:pPr>
            <w:r w:rsidRPr="00E52B02">
              <w:rPr>
                <w:b/>
                <w:noProof/>
              </w:rPr>
              <w:t>vipdm.dm_vip_user_gender_age</w:t>
            </w:r>
            <w:r w:rsidRPr="00E52B02">
              <w:rPr>
                <w:rFonts w:hint="eastAsia"/>
                <w:b/>
                <w:noProof/>
              </w:rPr>
              <w:t>(group_age string)</w:t>
            </w:r>
          </w:p>
          <w:p w14:paraId="5888ECA0" w14:textId="77777777" w:rsidR="00E52B02" w:rsidRPr="00E52B02" w:rsidRDefault="00494A9C" w:rsidP="008309E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保留男性群体，考虑到推荐结果不至于太单一</w:t>
            </w:r>
          </w:p>
        </w:tc>
      </w:tr>
      <w:tr w:rsidR="00581810" w14:paraId="7EC99618" w14:textId="77777777" w:rsidTr="001B6A17">
        <w:tc>
          <w:tcPr>
            <w:tcW w:w="4261" w:type="dxa"/>
          </w:tcPr>
          <w:p w14:paraId="1E8D524A" w14:textId="77777777" w:rsidR="00581810" w:rsidRDefault="00581810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⑥人工新增种子商品</w:t>
            </w:r>
          </w:p>
        </w:tc>
        <w:tc>
          <w:tcPr>
            <w:tcW w:w="4261" w:type="dxa"/>
          </w:tcPr>
          <w:p w14:paraId="2E9AAC1D" w14:textId="77777777" w:rsidR="00581810" w:rsidRDefault="008411F3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项目方</w:t>
            </w:r>
            <w:r w:rsidR="00581810">
              <w:rPr>
                <w:rFonts w:hint="eastAsia"/>
                <w:noProof/>
              </w:rPr>
              <w:t>主动提出对种子商品进行新增；考虑到本身提供的种子商品分布不均（品牌等级等方面）</w:t>
            </w:r>
          </w:p>
        </w:tc>
      </w:tr>
      <w:tr w:rsidR="00581810" w14:paraId="3D208B4D" w14:textId="77777777" w:rsidTr="005B18C6">
        <w:tc>
          <w:tcPr>
            <w:tcW w:w="8522" w:type="dxa"/>
            <w:gridSpan w:val="2"/>
          </w:tcPr>
          <w:p w14:paraId="16901474" w14:textId="77777777" w:rsidR="00581810" w:rsidRDefault="00581810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>会议总结：</w:t>
            </w:r>
          </w:p>
          <w:p w14:paraId="306D51D3" w14:textId="77777777" w:rsidR="00581810" w:rsidRDefault="00A96CC8" w:rsidP="008309E2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1. </w:t>
            </w:r>
            <w:r w:rsidR="008411F3">
              <w:rPr>
                <w:rFonts w:hint="eastAsia"/>
                <w:noProof/>
              </w:rPr>
              <w:t>项目方觉得当下的指标不论是商品打分（</w:t>
            </w:r>
            <w:r w:rsidR="008411F3">
              <w:rPr>
                <w:rFonts w:hint="eastAsia"/>
                <w:noProof/>
              </w:rPr>
              <w:t>score</w:t>
            </w:r>
            <w:r w:rsidR="008411F3">
              <w:rPr>
                <w:rFonts w:hint="eastAsia"/>
                <w:noProof/>
              </w:rPr>
              <w:t>）亦或是价格等级品牌等级，都找不到一个合适的阈值，渴望寻求一个除了购买和浏览之外对商品的数据维度定义；</w:t>
            </w:r>
          </w:p>
          <w:p w14:paraId="6CE8E185" w14:textId="77777777" w:rsidR="008411F3" w:rsidRPr="008411F3" w:rsidRDefault="008411F3" w:rsidP="008411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2. </w:t>
            </w:r>
            <w:r>
              <w:rPr>
                <w:rFonts w:hint="eastAsia"/>
                <w:noProof/>
              </w:rPr>
              <w:t>项目方</w:t>
            </w:r>
            <w:r w:rsidR="00FD5859">
              <w:rPr>
                <w:rFonts w:hint="eastAsia"/>
                <w:noProof/>
              </w:rPr>
              <w:t>对产品的要求较为模糊，他们自己也无法给出清晰的定义</w:t>
            </w:r>
            <w:r w:rsidR="00B46C33">
              <w:rPr>
                <w:rFonts w:hint="eastAsia"/>
                <w:noProof/>
              </w:rPr>
              <w:t>；我感觉比较主观。</w:t>
            </w:r>
          </w:p>
        </w:tc>
      </w:tr>
    </w:tbl>
    <w:p w14:paraId="248CD6AD" w14:textId="77777777" w:rsidR="00425FE9" w:rsidRDefault="00425FE9" w:rsidP="008309E2">
      <w:pPr>
        <w:rPr>
          <w:noProof/>
        </w:rPr>
      </w:pPr>
    </w:p>
    <w:p w14:paraId="4A146C2F" w14:textId="77777777" w:rsidR="00425FE9" w:rsidRDefault="00425FE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0C872FE7" w14:textId="77777777" w:rsidR="001B6A17" w:rsidRPr="00A15C80" w:rsidRDefault="00425FE9" w:rsidP="008309E2">
      <w:pPr>
        <w:rPr>
          <w:b/>
          <w:noProof/>
        </w:rPr>
      </w:pPr>
      <w:r w:rsidRPr="00A15C80">
        <w:rPr>
          <w:rFonts w:hint="eastAsia"/>
          <w:b/>
          <w:noProof/>
        </w:rPr>
        <w:t>①</w:t>
      </w:r>
      <w:r w:rsidRPr="00A15C80">
        <w:rPr>
          <w:rFonts w:hint="eastAsia"/>
          <w:b/>
          <w:noProof/>
        </w:rPr>
        <w:t xml:space="preserve"> </w:t>
      </w:r>
      <w:r w:rsidRPr="00A15C80">
        <w:rPr>
          <w:rFonts w:hint="eastAsia"/>
          <w:b/>
          <w:noProof/>
        </w:rPr>
        <w:t>增强兼容性</w:t>
      </w:r>
    </w:p>
    <w:p w14:paraId="394568D1" w14:textId="77777777" w:rsidR="00801E44" w:rsidRDefault="00425FE9" w:rsidP="008309E2">
      <w:pPr>
        <w:rPr>
          <w:noProof/>
        </w:rPr>
      </w:pPr>
      <w:r>
        <w:rPr>
          <w:rFonts w:hint="eastAsia"/>
          <w:noProof/>
        </w:rPr>
        <w:t>增加</w:t>
      </w:r>
      <w:r>
        <w:rPr>
          <w:rFonts w:hint="eastAsia"/>
          <w:noProof/>
        </w:rPr>
        <w:t>is_hws</w:t>
      </w:r>
      <w:r w:rsidR="00801E44">
        <w:rPr>
          <w:rFonts w:hint="eastAsia"/>
          <w:noProof/>
        </w:rPr>
        <w:t>判断符合好物说项目；将过滤后置，为增加模型的兼容性。</w:t>
      </w:r>
    </w:p>
    <w:p w14:paraId="36D2E0BC" w14:textId="77777777" w:rsidR="00CC63D7" w:rsidRDefault="00CC63D7" w:rsidP="008309E2">
      <w:pPr>
        <w:rPr>
          <w:noProof/>
        </w:rPr>
      </w:pPr>
      <w:r>
        <w:rPr>
          <w:rFonts w:hint="eastAsia"/>
          <w:noProof/>
        </w:rPr>
        <w:t>（增加对商品名含“老年”（老年和中老年）的进行过滤。）</w:t>
      </w:r>
    </w:p>
    <w:p w14:paraId="530458B9" w14:textId="77777777" w:rsidR="00001F8E" w:rsidRDefault="00D67B0A" w:rsidP="008309E2">
      <w:pPr>
        <w:rPr>
          <w:noProof/>
        </w:rPr>
      </w:pPr>
      <w:r>
        <w:rPr>
          <w:rFonts w:hint="eastAsia"/>
          <w:noProof/>
        </w:rPr>
        <w:t>②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畅销款按三级品类查看</w:t>
      </w:r>
      <w:r w:rsidR="00C5245B">
        <w:rPr>
          <w:rFonts w:hint="eastAsia"/>
          <w:noProof/>
        </w:rPr>
        <w:t>score&gt;0.9</w:t>
      </w:r>
      <w:r w:rsidR="00C5245B">
        <w:rPr>
          <w:rFonts w:hint="eastAsia"/>
          <w:noProof/>
        </w:rPr>
        <w:t>分位点</w:t>
      </w:r>
      <w:r w:rsidR="00801E44">
        <w:rPr>
          <w:rFonts w:hint="eastAsia"/>
          <w:noProof/>
        </w:rPr>
        <w:t>和</w:t>
      </w:r>
      <w:r w:rsidR="00F14AD8">
        <w:rPr>
          <w:rFonts w:hint="eastAsia"/>
          <w:noProof/>
        </w:rPr>
        <w:t>按照爆款模型</w:t>
      </w:r>
      <w:r w:rsidR="00C5245B">
        <w:rPr>
          <w:rFonts w:hint="eastAsia"/>
          <w:noProof/>
        </w:rPr>
        <w:t>bk_score&gt;0.9</w:t>
      </w:r>
      <w:r w:rsidR="00C5245B">
        <w:rPr>
          <w:rFonts w:hint="eastAsia"/>
          <w:noProof/>
        </w:rPr>
        <w:t>分位点</w:t>
      </w:r>
      <w:r w:rsidR="00801E44">
        <w:rPr>
          <w:rFonts w:hint="eastAsia"/>
          <w:noProof/>
        </w:rPr>
        <w:t>（给项目方让他们评定是否吻合）</w:t>
      </w:r>
      <w:r w:rsidR="00A15C80">
        <w:rPr>
          <w:rFonts w:hint="eastAsia"/>
          <w:noProof/>
        </w:rPr>
        <w:t>爆款限比。增加</w:t>
      </w:r>
      <w:r w:rsidR="00A15C80">
        <w:rPr>
          <w:rFonts w:hint="eastAsia"/>
          <w:noProof/>
        </w:rPr>
        <w:t>0.95</w:t>
      </w:r>
      <w:r w:rsidR="00A15C80">
        <w:rPr>
          <w:rFonts w:hint="eastAsia"/>
          <w:noProof/>
        </w:rPr>
        <w:t>分位点或</w:t>
      </w:r>
      <w:r w:rsidR="00A15C80">
        <w:rPr>
          <w:rFonts w:hint="eastAsia"/>
          <w:noProof/>
        </w:rPr>
        <w:t>0.85</w:t>
      </w:r>
      <w:r w:rsidR="00A15C80">
        <w:rPr>
          <w:rFonts w:hint="eastAsia"/>
          <w:noProof/>
        </w:rPr>
        <w:t>分位点</w:t>
      </w:r>
    </w:p>
    <w:p w14:paraId="68CC9589" w14:textId="77777777" w:rsidR="00847883" w:rsidRDefault="00C5245B" w:rsidP="008309E2">
      <w:pPr>
        <w:rPr>
          <w:noProof/>
        </w:rPr>
      </w:pPr>
      <w:r>
        <w:rPr>
          <w:rFonts w:hint="eastAsia"/>
          <w:noProof/>
        </w:rPr>
        <w:t>a. score</w:t>
      </w:r>
    </w:p>
    <w:p w14:paraId="0B918AEE" w14:textId="77777777" w:rsidR="00507A01" w:rsidRDefault="002A58B9" w:rsidP="002A58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0D8B4B0" wp14:editId="3498831A">
            <wp:extent cx="3705225" cy="26003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7DFD" w14:textId="77777777" w:rsidR="00C5245B" w:rsidRDefault="00C5245B" w:rsidP="008309E2">
      <w:pPr>
        <w:rPr>
          <w:noProof/>
        </w:rPr>
      </w:pPr>
      <w:r>
        <w:rPr>
          <w:rFonts w:hint="eastAsia"/>
          <w:noProof/>
        </w:rPr>
        <w:t>b.bk_score</w:t>
      </w:r>
    </w:p>
    <w:p w14:paraId="276D2F39" w14:textId="77777777" w:rsidR="002A58B9" w:rsidRPr="00801E44" w:rsidRDefault="002A58B9" w:rsidP="002A58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EA5B01" wp14:editId="0EB2180C">
            <wp:extent cx="4095750" cy="27241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6F28" w14:textId="77777777" w:rsidR="00F14AD8" w:rsidRDefault="00854C5F" w:rsidP="008309E2">
      <w:pPr>
        <w:rPr>
          <w:noProof/>
        </w:rPr>
      </w:pPr>
      <w:r>
        <w:rPr>
          <w:rFonts w:hint="eastAsia"/>
          <w:noProof/>
        </w:rPr>
        <w:t>③</w:t>
      </w:r>
      <w:r>
        <w:rPr>
          <w:rFonts w:hint="eastAsia"/>
          <w:noProof/>
        </w:rPr>
        <w:t xml:space="preserve"> </w:t>
      </w:r>
      <w:r w:rsidR="00F40268">
        <w:rPr>
          <w:rFonts w:hint="eastAsia"/>
          <w:noProof/>
        </w:rPr>
        <w:t>增加</w:t>
      </w:r>
      <w:r w:rsidR="00F40268">
        <w:rPr>
          <w:rFonts w:hint="eastAsia"/>
          <w:noProof/>
        </w:rPr>
        <w:t>is_svip</w:t>
      </w:r>
      <w:r w:rsidR="00F40268">
        <w:rPr>
          <w:rFonts w:hint="eastAsia"/>
          <w:noProof/>
        </w:rPr>
        <w:t>标签，对超级会员的购买进行分析</w:t>
      </w:r>
      <w:r w:rsidR="00911F6A">
        <w:rPr>
          <w:rFonts w:hint="eastAsia"/>
          <w:noProof/>
        </w:rPr>
        <w:t>。（限制在正式会员期间的购买）</w:t>
      </w:r>
    </w:p>
    <w:p w14:paraId="3EEA1604" w14:textId="77777777" w:rsidR="00A15C80" w:rsidRDefault="00A15C80" w:rsidP="009D0C2F">
      <w:pPr>
        <w:jc w:val="center"/>
        <w:rPr>
          <w:noProof/>
        </w:rPr>
      </w:pPr>
      <w:r>
        <w:rPr>
          <w:rFonts w:hint="eastAsia"/>
          <w:noProof/>
        </w:rPr>
        <w:t>（进行查看）</w:t>
      </w:r>
    </w:p>
    <w:p w14:paraId="355B720B" w14:textId="77777777" w:rsidR="00F40268" w:rsidRDefault="00B31242" w:rsidP="00B312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151404D" wp14:editId="051CAFCE">
            <wp:extent cx="3211200" cy="2106000"/>
            <wp:effectExtent l="0" t="0" r="8255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112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DAA1" w14:textId="77777777" w:rsidR="00B31242" w:rsidRPr="00F40268" w:rsidRDefault="00B31242" w:rsidP="00B31242">
      <w:pPr>
        <w:rPr>
          <w:noProof/>
        </w:rPr>
      </w:pPr>
    </w:p>
    <w:sectPr w:rsidR="00B31242" w:rsidRPr="00F402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兰后[运营中心]" w:date="2018-07-02T09:22:00Z" w:initials="兰后[运营中心]">
    <w:p w14:paraId="38911F8B" w14:textId="77777777" w:rsidR="00B21540" w:rsidRDefault="00B21540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找蔡菁那边圈出中老年人品牌</w:t>
      </w:r>
      <w:r>
        <w:rPr>
          <w:rFonts w:hint="eastAsia"/>
        </w:rPr>
        <w:t>/</w:t>
      </w:r>
      <w:r>
        <w:rPr>
          <w:rFonts w:hint="eastAsia"/>
        </w:rPr>
        <w:t>调性不高品类，直接过滤。</w:t>
      </w:r>
    </w:p>
    <w:p w14:paraId="3273E9B2" w14:textId="77777777" w:rsidR="00B21540" w:rsidRPr="00B21540" w:rsidRDefault="00B21540">
      <w:pPr>
        <w:pStyle w:val="CommentText"/>
      </w:pPr>
    </w:p>
  </w:comment>
  <w:comment w:id="2" w:author="兰后[运营中心]" w:date="2018-07-05T16:47:00Z" w:initials="兰后[运营中心]">
    <w:p w14:paraId="23D90F1B" w14:textId="77777777" w:rsidR="00B21540" w:rsidRDefault="00B21540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暂缓</w:t>
      </w:r>
    </w:p>
    <w:p w14:paraId="5925568C" w14:textId="77777777" w:rsidR="00686052" w:rsidRDefault="00686052">
      <w:pPr>
        <w:pStyle w:val="CommentText"/>
      </w:pPr>
      <w:r>
        <w:rPr>
          <w:rFonts w:hint="eastAsia"/>
        </w:rPr>
        <w:t>或者直接砍掉异性推荐。</w:t>
      </w:r>
    </w:p>
  </w:comment>
  <w:comment w:id="3" w:author="兰后[运营中心]" w:date="2018-07-02T09:24:00Z" w:initials="兰后[运营中心]">
    <w:p w14:paraId="08762D9A" w14:textId="77777777" w:rsidR="00B21540" w:rsidRDefault="00B21540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取</w:t>
      </w:r>
      <w:r>
        <w:rPr>
          <w:rFonts w:hint="eastAsia"/>
        </w:rPr>
        <w:t>TOP-100</w:t>
      </w:r>
      <w:r>
        <w:rPr>
          <w:rFonts w:hint="eastAsia"/>
        </w:rPr>
        <w:t>按品牌排序</w:t>
      </w:r>
      <w:r>
        <w:rPr>
          <w:rFonts w:hint="eastAsia"/>
        </w:rPr>
        <w:t xml:space="preserve"> </w:t>
      </w:r>
      <w:r>
        <w:rPr>
          <w:rFonts w:hint="eastAsia"/>
        </w:rPr>
        <w:t>再选择。</w:t>
      </w:r>
    </w:p>
    <w:p w14:paraId="38C02046" w14:textId="77777777" w:rsidR="00B21540" w:rsidRPr="00B21540" w:rsidRDefault="00B21540">
      <w:pPr>
        <w:pStyle w:val="CommentText"/>
      </w:pPr>
      <w:r>
        <w:rPr>
          <w:rFonts w:hint="eastAsia"/>
        </w:rPr>
        <w:t>或者做完一版扩散后再做一版品牌相似。</w:t>
      </w:r>
    </w:p>
  </w:comment>
  <w:comment w:id="4" w:author="兰后[运营中心]" w:date="2018-07-03T14:15:00Z" w:initials="兰后[运营中心]">
    <w:p w14:paraId="3DA2E12A" w14:textId="77777777" w:rsidR="001D455B" w:rsidRDefault="001D455B">
      <w:pPr>
        <w:pStyle w:val="CommentText"/>
      </w:pPr>
      <w:r>
        <w:rPr>
          <w:rStyle w:val="CommentReference"/>
        </w:rPr>
        <w:annotationRef/>
      </w:r>
    </w:p>
    <w:p w14:paraId="2CA4E9E4" w14:textId="77777777" w:rsidR="001D455B" w:rsidRDefault="001D455B">
      <w:pPr>
        <w:pStyle w:val="CommentText"/>
      </w:pPr>
      <w:r>
        <w:t>vipds.cld_ct3_season_tag</w:t>
      </w:r>
    </w:p>
    <w:p w14:paraId="4DAD9D4E" w14:textId="77777777" w:rsidR="001D455B" w:rsidRDefault="001D455B">
      <w:pPr>
        <w:pStyle w:val="CommentText"/>
      </w:pPr>
      <w:r>
        <w:rPr>
          <w:rFonts w:hint="eastAsia"/>
        </w:rPr>
        <w:t xml:space="preserve">where season_tag &gt; 0 </w:t>
      </w:r>
    </w:p>
  </w:comment>
  <w:comment w:id="10" w:author="兰后[运营中心]" w:date="2018-07-02T09:28:00Z" w:initials="兰后[运营中心]">
    <w:p w14:paraId="18788C22" w14:textId="77777777" w:rsidR="00A86AC1" w:rsidRDefault="00A86AC1">
      <w:pPr>
        <w:pStyle w:val="CommentText"/>
      </w:pPr>
      <w:r>
        <w:rPr>
          <w:rStyle w:val="CommentReference"/>
        </w:rPr>
        <w:annotationRef/>
      </w:r>
    </w:p>
    <w:p w14:paraId="63A4C32D" w14:textId="77777777" w:rsidR="00A86AC1" w:rsidRDefault="00A86AC1">
      <w:pPr>
        <w:pStyle w:val="CommentText"/>
      </w:pPr>
      <w:r>
        <w:t>new_category_1</w:t>
      </w:r>
      <w:r>
        <w:rPr>
          <w:rFonts w:hint="eastAsia"/>
        </w:rPr>
        <w:t>st_id</w:t>
      </w:r>
    </w:p>
    <w:p w14:paraId="42E0727C" w14:textId="77777777" w:rsidR="00A86AC1" w:rsidRDefault="00A86AC1">
      <w:pPr>
        <w:pStyle w:val="CommentText"/>
      </w:pPr>
      <w:r>
        <w:t>new_category_1</w:t>
      </w:r>
      <w:r>
        <w:rPr>
          <w:rFonts w:hint="eastAsia"/>
        </w:rPr>
        <w:t>st_name</w:t>
      </w:r>
    </w:p>
    <w:p w14:paraId="3794D06B" w14:textId="77777777" w:rsidR="00A86AC1" w:rsidRDefault="00A86AC1">
      <w:pPr>
        <w:pStyle w:val="CommentText"/>
      </w:pPr>
      <w:r>
        <w:t>new_category_</w:t>
      </w:r>
      <w:r>
        <w:rPr>
          <w:rFonts w:hint="eastAsia"/>
        </w:rPr>
        <w:t>2nd_id</w:t>
      </w:r>
    </w:p>
    <w:p w14:paraId="630C7CC0" w14:textId="77777777" w:rsidR="00A86AC1" w:rsidRDefault="00A86AC1">
      <w:pPr>
        <w:pStyle w:val="CommentText"/>
      </w:pPr>
      <w:r>
        <w:t>new_category_</w:t>
      </w:r>
      <w:r>
        <w:rPr>
          <w:rFonts w:hint="eastAsia"/>
        </w:rPr>
        <w:t>2nd_name</w:t>
      </w:r>
    </w:p>
    <w:p w14:paraId="711AB075" w14:textId="77777777" w:rsidR="00A86AC1" w:rsidRDefault="00A86AC1" w:rsidP="00A86AC1">
      <w:pPr>
        <w:pStyle w:val="CommentText"/>
      </w:pPr>
      <w:r>
        <w:t>new_category_</w:t>
      </w:r>
      <w:r>
        <w:rPr>
          <w:rFonts w:hint="eastAsia"/>
        </w:rPr>
        <w:t>3rd_id</w:t>
      </w:r>
    </w:p>
    <w:p w14:paraId="27F0691F" w14:textId="77777777" w:rsidR="00A86AC1" w:rsidRPr="00A86AC1" w:rsidRDefault="00A86AC1">
      <w:pPr>
        <w:pStyle w:val="CommentText"/>
      </w:pPr>
      <w:r>
        <w:t>new_category_</w:t>
      </w:r>
      <w:r>
        <w:rPr>
          <w:rFonts w:hint="eastAsia"/>
        </w:rPr>
        <w:t>3rd_name</w:t>
      </w:r>
    </w:p>
  </w:comment>
  <w:comment w:id="11" w:author="兰后[运营中心]" w:date="2018-07-02T09:27:00Z" w:initials="兰后[运营中心]">
    <w:p w14:paraId="4CFDA466" w14:textId="77777777" w:rsidR="00491304" w:rsidRDefault="00491304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道勇那有商品粒度，可以找到一些曝光、</w:t>
      </w:r>
      <w:r>
        <w:rPr>
          <w:rFonts w:hint="eastAsia"/>
        </w:rPr>
        <w:t>ctr</w:t>
      </w:r>
      <w:r>
        <w:rPr>
          <w:rFonts w:hint="eastAsia"/>
        </w:rPr>
        <w:t>、点击量、人均</w:t>
      </w:r>
      <w:r>
        <w:rPr>
          <w:rFonts w:hint="eastAsia"/>
        </w:rPr>
        <w:t>uv</w:t>
      </w:r>
    </w:p>
  </w:comment>
  <w:comment w:id="12" w:author="兰后[运营中心]" w:date="2018-07-02T09:24:00Z" w:initials="兰后[运营中心]">
    <w:p w14:paraId="3998CA9A" w14:textId="77777777" w:rsidR="00B21540" w:rsidRDefault="00B21540">
      <w:pPr>
        <w:pStyle w:val="CommentText"/>
      </w:pPr>
      <w:r>
        <w:rPr>
          <w:rStyle w:val="CommentReference"/>
        </w:rPr>
        <w:annotationRef/>
      </w:r>
    </w:p>
    <w:p w14:paraId="35A13EDA" w14:textId="77777777" w:rsidR="00B21540" w:rsidRPr="00B21540" w:rsidRDefault="00B21540">
      <w:pPr>
        <w:pStyle w:val="CommentText"/>
      </w:pPr>
      <w:r>
        <w:rPr>
          <w:rFonts w:hint="eastAsia"/>
        </w:rPr>
        <w:t>做完购买优化后可以考虑用点击特征。但可能会跑不动</w:t>
      </w:r>
    </w:p>
  </w:comment>
  <w:comment w:id="13" w:author="兰后[运营中心]" w:date="2018-07-25T15:51:00Z" w:initials="兰后[运营中心]">
    <w:p w14:paraId="05F500EC" w14:textId="77777777" w:rsidR="00BF5FD2" w:rsidRDefault="00BF5FD2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20180725</w:t>
      </w:r>
      <w:r>
        <w:rPr>
          <w:rFonts w:hint="eastAsia"/>
        </w:rPr>
        <w:t>需要限制的三级品类更新（</w:t>
      </w:r>
      <w:r>
        <w:rPr>
          <w:rFonts w:hint="eastAsia"/>
        </w:rPr>
        <w:t>343-488</w:t>
      </w:r>
      <w:r>
        <w:rPr>
          <w:rFonts w:hint="eastAsia"/>
        </w:rPr>
        <w:t>）</w:t>
      </w:r>
    </w:p>
  </w:comment>
  <w:comment w:id="14" w:author="兰后[运营中心]" w:date="2018-07-09T16:11:00Z" w:initials="兰后[运营中心]">
    <w:p w14:paraId="23311B67" w14:textId="77777777" w:rsidR="00CD605E" w:rsidRDefault="00CD605E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考虑像混淆矩阵，错删比率问题。</w:t>
      </w:r>
    </w:p>
  </w:comment>
  <w:comment w:id="15" w:author="兰后[运营中心]" w:date="2018-07-10T12:16:00Z" w:initials="兰后[运营中心]">
    <w:p w14:paraId="2DF504B4" w14:textId="77777777" w:rsidR="004B0E02" w:rsidRDefault="004B0E02">
      <w:pPr>
        <w:pStyle w:val="CommentText"/>
      </w:pPr>
      <w:r>
        <w:rPr>
          <w:rStyle w:val="CommentReference"/>
        </w:rPr>
        <w:annotationRef/>
      </w:r>
      <w:r w:rsidR="00CD605E">
        <w:rPr>
          <w:rFonts w:hint="eastAsia"/>
        </w:rPr>
        <w:t>缩短商品池时间。三个月</w:t>
      </w:r>
      <w:r w:rsidR="00CD605E">
        <w:rPr>
          <w:rFonts w:hint="eastAsia"/>
        </w:rPr>
        <w:t>VS</w:t>
      </w:r>
      <w:r w:rsidR="00CD605E">
        <w:rPr>
          <w:rFonts w:hint="eastAsia"/>
        </w:rPr>
        <w:t>一个月</w:t>
      </w:r>
      <w:r w:rsidR="00180569">
        <w:rPr>
          <w:rFonts w:hint="eastAsia"/>
        </w:rPr>
        <w:t>。</w:t>
      </w:r>
    </w:p>
    <w:p w14:paraId="2BC22F67" w14:textId="77777777" w:rsidR="00180569" w:rsidRDefault="00180569">
      <w:pPr>
        <w:pStyle w:val="CommentText"/>
      </w:pPr>
      <w:r>
        <w:rPr>
          <w:rFonts w:hint="eastAsia"/>
        </w:rPr>
        <w:t>【反馈】：</w:t>
      </w:r>
      <w:r>
        <w:rPr>
          <w:rFonts w:hint="eastAsia"/>
        </w:rPr>
        <w:t>120</w:t>
      </w:r>
      <w:r>
        <w:rPr>
          <w:rFonts w:hint="eastAsia"/>
        </w:rPr>
        <w:t>天改成</w:t>
      </w:r>
      <w:r>
        <w:rPr>
          <w:rFonts w:hint="eastAsia"/>
        </w:rPr>
        <w:t>90</w:t>
      </w:r>
      <w:r>
        <w:rPr>
          <w:rFonts w:hint="eastAsia"/>
        </w:rPr>
        <w:t>天后，</w:t>
      </w:r>
      <w:r w:rsidRPr="00180569">
        <w:rPr>
          <w:rFonts w:hint="eastAsia"/>
        </w:rPr>
        <w:t>抽样检查了</w:t>
      </w:r>
      <w:r>
        <w:rPr>
          <w:rFonts w:hint="eastAsia"/>
        </w:rPr>
        <w:t>。</w:t>
      </w:r>
      <w:r w:rsidRPr="00180569">
        <w:rPr>
          <w:rFonts w:hint="eastAsia"/>
        </w:rPr>
        <w:t>应季的问题明显好转</w:t>
      </w:r>
      <w:r>
        <w:rPr>
          <w:rFonts w:hint="eastAsia"/>
        </w:rPr>
        <w:t>，</w:t>
      </w:r>
      <w:r w:rsidRPr="00180569">
        <w:rPr>
          <w:rFonts w:hint="eastAsia"/>
        </w:rPr>
        <w:t>无明显</w:t>
      </w:r>
      <w:r w:rsidRPr="00180569">
        <w:rPr>
          <w:rFonts w:hint="eastAsia"/>
        </w:rPr>
        <w:t>bad case</w:t>
      </w:r>
      <w:r>
        <w:rPr>
          <w:rFonts w:hint="eastAsia"/>
        </w:rPr>
        <w:t>。</w:t>
      </w:r>
    </w:p>
    <w:p w14:paraId="53A15D3B" w14:textId="77777777" w:rsidR="00565BF1" w:rsidRPr="00565BF1" w:rsidRDefault="00565BF1">
      <w:pPr>
        <w:pStyle w:val="CommentText"/>
      </w:pPr>
      <w:r>
        <w:rPr>
          <w:rFonts w:hint="eastAsia"/>
        </w:rPr>
        <w:t>不仅应季问题得到解决，跨性别商品质感也无明显下降。</w:t>
      </w:r>
    </w:p>
  </w:comment>
  <w:comment w:id="16" w:author="兰后[运营中心]" w:date="2018-07-10T14:31:00Z" w:initials="兰后[运营中心]">
    <w:p w14:paraId="70827FF7" w14:textId="77777777" w:rsidR="00CD04F0" w:rsidRDefault="00CD04F0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提供给运营部门</w:t>
      </w:r>
      <w:r>
        <w:rPr>
          <w:rFonts w:hint="eastAsia"/>
        </w:rPr>
        <w:t>is_remove</w:t>
      </w:r>
      <w:r>
        <w:rPr>
          <w:rFonts w:hint="eastAsia"/>
        </w:rPr>
        <w:t>参数，可考虑移除跨性别推荐产品。</w:t>
      </w:r>
    </w:p>
  </w:comment>
  <w:comment w:id="17" w:author="兰后[运营中心]" w:date="2018-07-09T16:12:00Z" w:initials="兰后[运营中心]">
    <w:p w14:paraId="59741746" w14:textId="77777777" w:rsidR="005476E7" w:rsidRDefault="005476E7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单独考虑一个变量不够</w:t>
      </w:r>
    </w:p>
  </w:comment>
  <w:comment w:id="18" w:author="兰后[运营中心]" w:date="2018-07-18T11:47:00Z" w:initials="兰后[运营中心]">
    <w:p w14:paraId="55ADABAD" w14:textId="77777777" w:rsidR="00E17480" w:rsidRDefault="00E17480">
      <w:pPr>
        <w:pStyle w:val="CommentText"/>
      </w:pPr>
      <w:r>
        <w:rPr>
          <w:rStyle w:val="CommentReference"/>
        </w:rPr>
        <w:annotationRef/>
      </w:r>
      <w:r>
        <w:rPr>
          <w:rFonts w:hint="eastAsia"/>
        </w:rPr>
        <w:t>查看图片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273E9B2" w15:done="0"/>
  <w15:commentEx w15:paraId="5925568C" w15:done="0"/>
  <w15:commentEx w15:paraId="38C02046" w15:done="0"/>
  <w15:commentEx w15:paraId="4DAD9D4E" w15:done="0"/>
  <w15:commentEx w15:paraId="27F0691F" w15:done="0"/>
  <w15:commentEx w15:paraId="4CFDA466" w15:done="0"/>
  <w15:commentEx w15:paraId="35A13EDA" w15:done="0"/>
  <w15:commentEx w15:paraId="05F500EC" w15:done="0"/>
  <w15:commentEx w15:paraId="23311B67" w15:done="0"/>
  <w15:commentEx w15:paraId="53A15D3B" w15:done="0"/>
  <w15:commentEx w15:paraId="70827FF7" w15:done="0"/>
  <w15:commentEx w15:paraId="59741746" w15:done="0"/>
  <w15:commentEx w15:paraId="55ADABA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273E9B2" w16cid:durableId="2061D5F6"/>
  <w16cid:commentId w16cid:paraId="5925568C" w16cid:durableId="2061D5F7"/>
  <w16cid:commentId w16cid:paraId="38C02046" w16cid:durableId="2061D5F8"/>
  <w16cid:commentId w16cid:paraId="4DAD9D4E" w16cid:durableId="2061D5F9"/>
  <w16cid:commentId w16cid:paraId="27F0691F" w16cid:durableId="2061D5FA"/>
  <w16cid:commentId w16cid:paraId="4CFDA466" w16cid:durableId="2061D5FB"/>
  <w16cid:commentId w16cid:paraId="35A13EDA" w16cid:durableId="2061D5FC"/>
  <w16cid:commentId w16cid:paraId="05F500EC" w16cid:durableId="2061D5FD"/>
  <w16cid:commentId w16cid:paraId="23311B67" w16cid:durableId="2061D5FE"/>
  <w16cid:commentId w16cid:paraId="53A15D3B" w16cid:durableId="2061D5FF"/>
  <w16cid:commentId w16cid:paraId="70827FF7" w16cid:durableId="2061D600"/>
  <w16cid:commentId w16cid:paraId="59741746" w16cid:durableId="2061D601"/>
  <w16cid:commentId w16cid:paraId="55ADABAD" w16cid:durableId="2061D60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1D50C4" w14:textId="77777777" w:rsidR="001E03FF" w:rsidRDefault="001E03FF" w:rsidP="00B8542D">
      <w:r>
        <w:separator/>
      </w:r>
    </w:p>
  </w:endnote>
  <w:endnote w:type="continuationSeparator" w:id="0">
    <w:p w14:paraId="7633A29E" w14:textId="77777777" w:rsidR="001E03FF" w:rsidRDefault="001E03FF" w:rsidP="00B85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97C820" w14:textId="77777777" w:rsidR="001E03FF" w:rsidRDefault="001E03FF" w:rsidP="00B8542D">
      <w:r>
        <w:separator/>
      </w:r>
    </w:p>
  </w:footnote>
  <w:footnote w:type="continuationSeparator" w:id="0">
    <w:p w14:paraId="0FF70CA7" w14:textId="77777777" w:rsidR="001E03FF" w:rsidRDefault="001E03FF" w:rsidP="00B854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63919"/>
    <w:multiLevelType w:val="hybridMultilevel"/>
    <w:tmpl w:val="33800E60"/>
    <w:lvl w:ilvl="0" w:tplc="0FD6D97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15775A"/>
    <w:multiLevelType w:val="hybridMultilevel"/>
    <w:tmpl w:val="DC20355C"/>
    <w:lvl w:ilvl="0" w:tplc="A3FA1C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E76855"/>
    <w:multiLevelType w:val="hybridMultilevel"/>
    <w:tmpl w:val="B80C22D2"/>
    <w:lvl w:ilvl="0" w:tplc="CD7CC10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A71E91"/>
    <w:multiLevelType w:val="hybridMultilevel"/>
    <w:tmpl w:val="04EC2EA4"/>
    <w:lvl w:ilvl="0" w:tplc="F9549EA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FE336D"/>
    <w:multiLevelType w:val="hybridMultilevel"/>
    <w:tmpl w:val="4E00C840"/>
    <w:lvl w:ilvl="0" w:tplc="D826CF1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AE0E65"/>
    <w:multiLevelType w:val="hybridMultilevel"/>
    <w:tmpl w:val="13DAE4B0"/>
    <w:lvl w:ilvl="0" w:tplc="D22A16E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095266"/>
    <w:multiLevelType w:val="hybridMultilevel"/>
    <w:tmpl w:val="9FB8FAC6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5D769E"/>
    <w:multiLevelType w:val="hybridMultilevel"/>
    <w:tmpl w:val="CC848BA4"/>
    <w:lvl w:ilvl="0" w:tplc="F2ECF6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F13672"/>
    <w:multiLevelType w:val="hybridMultilevel"/>
    <w:tmpl w:val="3B3E0F30"/>
    <w:lvl w:ilvl="0" w:tplc="8E76BFA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3911227"/>
    <w:multiLevelType w:val="hybridMultilevel"/>
    <w:tmpl w:val="8216ED44"/>
    <w:lvl w:ilvl="0" w:tplc="197AAE6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26A0BAF"/>
    <w:multiLevelType w:val="hybridMultilevel"/>
    <w:tmpl w:val="E8AE05F6"/>
    <w:lvl w:ilvl="0" w:tplc="86DAE2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EC0876"/>
    <w:multiLevelType w:val="hybridMultilevel"/>
    <w:tmpl w:val="D3F85B84"/>
    <w:lvl w:ilvl="0" w:tplc="72DA9AA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86175E"/>
    <w:multiLevelType w:val="hybridMultilevel"/>
    <w:tmpl w:val="699E3C5E"/>
    <w:lvl w:ilvl="0" w:tplc="DE8C23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F024A4"/>
    <w:multiLevelType w:val="hybridMultilevel"/>
    <w:tmpl w:val="EFD20238"/>
    <w:lvl w:ilvl="0" w:tplc="935A497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25141B"/>
    <w:multiLevelType w:val="hybridMultilevel"/>
    <w:tmpl w:val="6B1A2458"/>
    <w:lvl w:ilvl="0" w:tplc="DD1AD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A5579A"/>
    <w:multiLevelType w:val="hybridMultilevel"/>
    <w:tmpl w:val="30F2299C"/>
    <w:lvl w:ilvl="0" w:tplc="6302DF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B1C61C1"/>
    <w:multiLevelType w:val="hybridMultilevel"/>
    <w:tmpl w:val="4CA85B44"/>
    <w:lvl w:ilvl="0" w:tplc="1C3C8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E6C00AE"/>
    <w:multiLevelType w:val="hybridMultilevel"/>
    <w:tmpl w:val="5AE21E06"/>
    <w:lvl w:ilvl="0" w:tplc="D388A7D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1CF730E"/>
    <w:multiLevelType w:val="hybridMultilevel"/>
    <w:tmpl w:val="636212EA"/>
    <w:lvl w:ilvl="0" w:tplc="DD0A59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518692A"/>
    <w:multiLevelType w:val="hybridMultilevel"/>
    <w:tmpl w:val="F722884C"/>
    <w:lvl w:ilvl="0" w:tplc="35D69ED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F77587D"/>
    <w:multiLevelType w:val="hybridMultilevel"/>
    <w:tmpl w:val="67C45B5A"/>
    <w:lvl w:ilvl="0" w:tplc="43765F0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4"/>
  </w:num>
  <w:num w:numId="3">
    <w:abstractNumId w:val="19"/>
  </w:num>
  <w:num w:numId="4">
    <w:abstractNumId w:val="8"/>
  </w:num>
  <w:num w:numId="5">
    <w:abstractNumId w:val="18"/>
  </w:num>
  <w:num w:numId="6">
    <w:abstractNumId w:val="16"/>
  </w:num>
  <w:num w:numId="7">
    <w:abstractNumId w:val="1"/>
  </w:num>
  <w:num w:numId="8">
    <w:abstractNumId w:val="3"/>
  </w:num>
  <w:num w:numId="9">
    <w:abstractNumId w:val="14"/>
  </w:num>
  <w:num w:numId="10">
    <w:abstractNumId w:val="11"/>
  </w:num>
  <w:num w:numId="11">
    <w:abstractNumId w:val="13"/>
  </w:num>
  <w:num w:numId="12">
    <w:abstractNumId w:val="5"/>
  </w:num>
  <w:num w:numId="13">
    <w:abstractNumId w:val="2"/>
  </w:num>
  <w:num w:numId="14">
    <w:abstractNumId w:val="15"/>
  </w:num>
  <w:num w:numId="15">
    <w:abstractNumId w:val="12"/>
  </w:num>
  <w:num w:numId="16">
    <w:abstractNumId w:val="10"/>
  </w:num>
  <w:num w:numId="17">
    <w:abstractNumId w:val="9"/>
  </w:num>
  <w:num w:numId="18">
    <w:abstractNumId w:val="7"/>
  </w:num>
  <w:num w:numId="19">
    <w:abstractNumId w:val="17"/>
  </w:num>
  <w:num w:numId="20">
    <w:abstractNumId w:val="0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view w:val="web"/>
  <w:zoom w:percent="153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34CB"/>
    <w:rsid w:val="00001F8E"/>
    <w:rsid w:val="0000289B"/>
    <w:rsid w:val="00007AC9"/>
    <w:rsid w:val="00012754"/>
    <w:rsid w:val="000141A3"/>
    <w:rsid w:val="000150F0"/>
    <w:rsid w:val="00044973"/>
    <w:rsid w:val="00051FC8"/>
    <w:rsid w:val="0008605E"/>
    <w:rsid w:val="000A1AFA"/>
    <w:rsid w:val="001143F7"/>
    <w:rsid w:val="00117BE5"/>
    <w:rsid w:val="00122940"/>
    <w:rsid w:val="00151C5E"/>
    <w:rsid w:val="00162FBD"/>
    <w:rsid w:val="00164349"/>
    <w:rsid w:val="00180569"/>
    <w:rsid w:val="001929D4"/>
    <w:rsid w:val="00193F5D"/>
    <w:rsid w:val="001B6A17"/>
    <w:rsid w:val="001C181F"/>
    <w:rsid w:val="001D455B"/>
    <w:rsid w:val="001E03FF"/>
    <w:rsid w:val="001E0985"/>
    <w:rsid w:val="001F0A25"/>
    <w:rsid w:val="001F1411"/>
    <w:rsid w:val="001F2F23"/>
    <w:rsid w:val="00211837"/>
    <w:rsid w:val="00215DA7"/>
    <w:rsid w:val="00247806"/>
    <w:rsid w:val="002626F0"/>
    <w:rsid w:val="00263B1C"/>
    <w:rsid w:val="0027047A"/>
    <w:rsid w:val="00272948"/>
    <w:rsid w:val="00272DCD"/>
    <w:rsid w:val="002734CB"/>
    <w:rsid w:val="002A4DB8"/>
    <w:rsid w:val="002A58B9"/>
    <w:rsid w:val="002B23CB"/>
    <w:rsid w:val="002D4229"/>
    <w:rsid w:val="002D7DAE"/>
    <w:rsid w:val="002F5729"/>
    <w:rsid w:val="002F7101"/>
    <w:rsid w:val="002F738E"/>
    <w:rsid w:val="0030795C"/>
    <w:rsid w:val="003176D2"/>
    <w:rsid w:val="0032700C"/>
    <w:rsid w:val="003563BD"/>
    <w:rsid w:val="00385F30"/>
    <w:rsid w:val="0039030B"/>
    <w:rsid w:val="003A00B7"/>
    <w:rsid w:val="003A4634"/>
    <w:rsid w:val="003C0008"/>
    <w:rsid w:val="003D1BFD"/>
    <w:rsid w:val="003E41F5"/>
    <w:rsid w:val="003F5A09"/>
    <w:rsid w:val="004200CA"/>
    <w:rsid w:val="00425FE9"/>
    <w:rsid w:val="00453578"/>
    <w:rsid w:val="00466588"/>
    <w:rsid w:val="0048384B"/>
    <w:rsid w:val="00491304"/>
    <w:rsid w:val="00491C78"/>
    <w:rsid w:val="00494A9C"/>
    <w:rsid w:val="00495AFD"/>
    <w:rsid w:val="004B0E02"/>
    <w:rsid w:val="004B315D"/>
    <w:rsid w:val="004C2CD5"/>
    <w:rsid w:val="004C3B4B"/>
    <w:rsid w:val="004C610C"/>
    <w:rsid w:val="004E1D82"/>
    <w:rsid w:val="004E4AF0"/>
    <w:rsid w:val="00507A01"/>
    <w:rsid w:val="00526943"/>
    <w:rsid w:val="00534BEC"/>
    <w:rsid w:val="0053616F"/>
    <w:rsid w:val="005476E7"/>
    <w:rsid w:val="005557F8"/>
    <w:rsid w:val="00565BF1"/>
    <w:rsid w:val="00573268"/>
    <w:rsid w:val="005767C7"/>
    <w:rsid w:val="00581810"/>
    <w:rsid w:val="00586AA2"/>
    <w:rsid w:val="005A00E2"/>
    <w:rsid w:val="005A7EA0"/>
    <w:rsid w:val="005B514A"/>
    <w:rsid w:val="005C034A"/>
    <w:rsid w:val="005D0F17"/>
    <w:rsid w:val="00613525"/>
    <w:rsid w:val="0061461F"/>
    <w:rsid w:val="0063003B"/>
    <w:rsid w:val="0063130E"/>
    <w:rsid w:val="006346A6"/>
    <w:rsid w:val="0065288F"/>
    <w:rsid w:val="0065757A"/>
    <w:rsid w:val="00675FC6"/>
    <w:rsid w:val="00680F26"/>
    <w:rsid w:val="00686052"/>
    <w:rsid w:val="006A62C8"/>
    <w:rsid w:val="006D3CEF"/>
    <w:rsid w:val="006D4CA1"/>
    <w:rsid w:val="006F4644"/>
    <w:rsid w:val="006F482F"/>
    <w:rsid w:val="007258BF"/>
    <w:rsid w:val="00727BD0"/>
    <w:rsid w:val="00730B42"/>
    <w:rsid w:val="007356FA"/>
    <w:rsid w:val="00737B49"/>
    <w:rsid w:val="00753803"/>
    <w:rsid w:val="00756F9C"/>
    <w:rsid w:val="0077567A"/>
    <w:rsid w:val="007A6BD6"/>
    <w:rsid w:val="007B49B8"/>
    <w:rsid w:val="007B70B9"/>
    <w:rsid w:val="007C12CD"/>
    <w:rsid w:val="007E758C"/>
    <w:rsid w:val="007F129D"/>
    <w:rsid w:val="007F31B8"/>
    <w:rsid w:val="00801E44"/>
    <w:rsid w:val="008309E2"/>
    <w:rsid w:val="00831CC1"/>
    <w:rsid w:val="008411F3"/>
    <w:rsid w:val="00847883"/>
    <w:rsid w:val="00854C5F"/>
    <w:rsid w:val="00855A46"/>
    <w:rsid w:val="00873284"/>
    <w:rsid w:val="00895824"/>
    <w:rsid w:val="008C7C6B"/>
    <w:rsid w:val="008E3FFF"/>
    <w:rsid w:val="008F1D16"/>
    <w:rsid w:val="009068CD"/>
    <w:rsid w:val="00911F6A"/>
    <w:rsid w:val="00950D5D"/>
    <w:rsid w:val="009520FB"/>
    <w:rsid w:val="00953F6B"/>
    <w:rsid w:val="009573EA"/>
    <w:rsid w:val="0096185C"/>
    <w:rsid w:val="00971641"/>
    <w:rsid w:val="00984DC5"/>
    <w:rsid w:val="00985FCF"/>
    <w:rsid w:val="009A0AD1"/>
    <w:rsid w:val="009D0C2F"/>
    <w:rsid w:val="009E24FD"/>
    <w:rsid w:val="00A15C80"/>
    <w:rsid w:val="00A2288D"/>
    <w:rsid w:val="00A2602C"/>
    <w:rsid w:val="00A33CF9"/>
    <w:rsid w:val="00A86AC1"/>
    <w:rsid w:val="00A96CC8"/>
    <w:rsid w:val="00AD7673"/>
    <w:rsid w:val="00AE51C4"/>
    <w:rsid w:val="00B035CE"/>
    <w:rsid w:val="00B06744"/>
    <w:rsid w:val="00B0741E"/>
    <w:rsid w:val="00B13D3D"/>
    <w:rsid w:val="00B17715"/>
    <w:rsid w:val="00B17E2E"/>
    <w:rsid w:val="00B21540"/>
    <w:rsid w:val="00B31242"/>
    <w:rsid w:val="00B46C33"/>
    <w:rsid w:val="00B54DE2"/>
    <w:rsid w:val="00B64CEB"/>
    <w:rsid w:val="00B6567A"/>
    <w:rsid w:val="00B660DC"/>
    <w:rsid w:val="00B67098"/>
    <w:rsid w:val="00B8542D"/>
    <w:rsid w:val="00B85988"/>
    <w:rsid w:val="00B9011C"/>
    <w:rsid w:val="00BD1A36"/>
    <w:rsid w:val="00BD3DAB"/>
    <w:rsid w:val="00BE7516"/>
    <w:rsid w:val="00BF5FD2"/>
    <w:rsid w:val="00C057DE"/>
    <w:rsid w:val="00C05A8A"/>
    <w:rsid w:val="00C06EA6"/>
    <w:rsid w:val="00C1354F"/>
    <w:rsid w:val="00C248C9"/>
    <w:rsid w:val="00C257C9"/>
    <w:rsid w:val="00C26257"/>
    <w:rsid w:val="00C31587"/>
    <w:rsid w:val="00C412D7"/>
    <w:rsid w:val="00C5245B"/>
    <w:rsid w:val="00C61E2D"/>
    <w:rsid w:val="00C93819"/>
    <w:rsid w:val="00CA7233"/>
    <w:rsid w:val="00CB4B8C"/>
    <w:rsid w:val="00CC1442"/>
    <w:rsid w:val="00CC5B2C"/>
    <w:rsid w:val="00CC63D7"/>
    <w:rsid w:val="00CD04F0"/>
    <w:rsid w:val="00CD605E"/>
    <w:rsid w:val="00CE7228"/>
    <w:rsid w:val="00CF6FDA"/>
    <w:rsid w:val="00D078EE"/>
    <w:rsid w:val="00D21B72"/>
    <w:rsid w:val="00D252D8"/>
    <w:rsid w:val="00D36572"/>
    <w:rsid w:val="00D4405E"/>
    <w:rsid w:val="00D57B2B"/>
    <w:rsid w:val="00D67B0A"/>
    <w:rsid w:val="00D767A0"/>
    <w:rsid w:val="00D86A38"/>
    <w:rsid w:val="00D927FE"/>
    <w:rsid w:val="00D960D8"/>
    <w:rsid w:val="00DA43A1"/>
    <w:rsid w:val="00DB05F2"/>
    <w:rsid w:val="00DC320F"/>
    <w:rsid w:val="00DC62DD"/>
    <w:rsid w:val="00DC631A"/>
    <w:rsid w:val="00DD5190"/>
    <w:rsid w:val="00DE59A2"/>
    <w:rsid w:val="00DE73BF"/>
    <w:rsid w:val="00DF5059"/>
    <w:rsid w:val="00E06F53"/>
    <w:rsid w:val="00E11056"/>
    <w:rsid w:val="00E11201"/>
    <w:rsid w:val="00E17480"/>
    <w:rsid w:val="00E2366A"/>
    <w:rsid w:val="00E327AC"/>
    <w:rsid w:val="00E353C6"/>
    <w:rsid w:val="00E36005"/>
    <w:rsid w:val="00E410D4"/>
    <w:rsid w:val="00E4639D"/>
    <w:rsid w:val="00E52B02"/>
    <w:rsid w:val="00E773F9"/>
    <w:rsid w:val="00E8269D"/>
    <w:rsid w:val="00EB3642"/>
    <w:rsid w:val="00EC728C"/>
    <w:rsid w:val="00ED1CB1"/>
    <w:rsid w:val="00EF135A"/>
    <w:rsid w:val="00F129DE"/>
    <w:rsid w:val="00F142F9"/>
    <w:rsid w:val="00F14AD8"/>
    <w:rsid w:val="00F26F85"/>
    <w:rsid w:val="00F31F53"/>
    <w:rsid w:val="00F40268"/>
    <w:rsid w:val="00F45039"/>
    <w:rsid w:val="00F461BF"/>
    <w:rsid w:val="00F64A4E"/>
    <w:rsid w:val="00F71203"/>
    <w:rsid w:val="00F74794"/>
    <w:rsid w:val="00F76B6A"/>
    <w:rsid w:val="00F81D50"/>
    <w:rsid w:val="00FA0B15"/>
    <w:rsid w:val="00FB249D"/>
    <w:rsid w:val="00FD5859"/>
    <w:rsid w:val="00FD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A554AE"/>
  <w15:docId w15:val="{866918F8-5A2C-CD4C-85DA-7FF20DEAB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734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734CB"/>
    <w:pPr>
      <w:ind w:firstLineChars="200" w:firstLine="420"/>
    </w:pPr>
  </w:style>
  <w:style w:type="character" w:styleId="CommentReference">
    <w:name w:val="annotation reference"/>
    <w:basedOn w:val="DefaultParagraphFont"/>
    <w:uiPriority w:val="99"/>
    <w:semiHidden/>
    <w:unhideWhenUsed/>
    <w:rsid w:val="00B21540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1540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154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15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1540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154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540"/>
    <w:rPr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8542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8542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8542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8542D"/>
    <w:rPr>
      <w:sz w:val="18"/>
      <w:szCs w:val="18"/>
    </w:rPr>
  </w:style>
  <w:style w:type="table" w:styleId="LightList">
    <w:name w:val="Light List"/>
    <w:basedOn w:val="TableNormal"/>
    <w:uiPriority w:val="61"/>
    <w:rsid w:val="00C057DE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C057D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057DE"/>
    <w:rPr>
      <w:rFonts w:ascii="SimSun" w:eastAsia="SimSun" w:hAnsi="SimSun" w:cs="SimSu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B035CE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FD7E8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94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8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8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2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://meta.vip.vip.com/m/vipshop_user_center.user_pro_account;jsessionid=88A13BCD4FA87E9861C6B161163EFF77" TargetMode="External"/><Relationship Id="rId55" Type="http://schemas.openxmlformats.org/officeDocument/2006/relationships/theme" Target="theme/theme1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microsoft.com/office/2011/relationships/commentsExtended" Target="commentsExtended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5800</TotalTime>
  <Pages>1</Pages>
  <Words>2141</Words>
  <Characters>4112</Characters>
  <Application>Microsoft Office Word</Application>
  <DocSecurity>2</DocSecurity>
  <Lines>373</Lines>
  <Paragraphs>260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Zhimin Feng</Manager>
  <Company>VIPS</Company>
  <LinksUpToDate>false</LinksUpToDate>
  <CharactersWithSpaces>5993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Report_revision</dc:title>
  <dc:subject/>
  <dc:creator>Hou Lan</dc:creator>
  <cp:keywords/>
  <dc:description>DEFINE “Reputation Product” appropriately;</dc:description>
  <cp:lastModifiedBy>Lan, Hou</cp:lastModifiedBy>
  <cp:revision>213</cp:revision>
  <dcterms:created xsi:type="dcterms:W3CDTF">2018-07-01T09:44:00Z</dcterms:created>
  <dcterms:modified xsi:type="dcterms:W3CDTF">2019-04-17T21:43:00Z</dcterms:modified>
  <cp:category>Discover-Reputation-Product</cp:category>
</cp:coreProperties>
</file>